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CB4B0E" w14:textId="77777777" w:rsidR="0036519A" w:rsidRDefault="0036519A" w:rsidP="0036519A">
      <w:pPr>
        <w:jc w:val="center"/>
        <w:rPr>
          <w:rFonts w:ascii="Times New Roman" w:hAnsi="Times New Roman" w:cs="Times New Roman"/>
          <w:b/>
          <w:bCs/>
          <w:sz w:val="24"/>
          <w:szCs w:val="24"/>
        </w:rPr>
      </w:pPr>
      <w:bookmarkStart w:id="0" w:name="_7aat3l8b11rz" w:colFirst="0" w:colLast="0"/>
      <w:bookmarkEnd w:id="0"/>
      <w:r>
        <w:rPr>
          <w:rFonts w:ascii="Times New Roman" w:hAnsi="Times New Roman" w:cs="Times New Roman"/>
          <w:b/>
          <w:bCs/>
          <w:sz w:val="24"/>
          <w:szCs w:val="24"/>
        </w:rPr>
        <w:t xml:space="preserve">Urban tree diversity is influenced by anthropogenic </w:t>
      </w:r>
      <w:proofErr w:type="gramStart"/>
      <w:r>
        <w:rPr>
          <w:rFonts w:ascii="Times New Roman" w:hAnsi="Times New Roman" w:cs="Times New Roman"/>
          <w:b/>
          <w:bCs/>
          <w:sz w:val="24"/>
          <w:szCs w:val="24"/>
        </w:rPr>
        <w:t>decisions</w:t>
      </w:r>
      <w:proofErr w:type="gramEnd"/>
    </w:p>
    <w:p w14:paraId="5AEF77AA" w14:textId="77777777" w:rsidR="0036519A" w:rsidRDefault="0036519A" w:rsidP="0036519A">
      <w:pPr>
        <w:jc w:val="center"/>
        <w:rPr>
          <w:rFonts w:ascii="Times New Roman" w:hAnsi="Times New Roman" w:cs="Times New Roman"/>
          <w:b/>
          <w:bCs/>
          <w:sz w:val="24"/>
          <w:szCs w:val="24"/>
        </w:rPr>
      </w:pPr>
    </w:p>
    <w:p w14:paraId="21D1514D" w14:textId="77777777" w:rsidR="0036519A" w:rsidRDefault="0036519A" w:rsidP="0036519A">
      <w:pPr>
        <w:jc w:val="center"/>
        <w:rPr>
          <w:rFonts w:ascii="Times New Roman" w:hAnsi="Times New Roman" w:cs="Times New Roman"/>
          <w:b/>
          <w:bCs/>
          <w:sz w:val="24"/>
          <w:szCs w:val="24"/>
        </w:rPr>
      </w:pPr>
    </w:p>
    <w:p w14:paraId="6DC7392D" w14:textId="77777777" w:rsidR="0036519A" w:rsidRDefault="0036519A" w:rsidP="0036519A">
      <w:pPr>
        <w:jc w:val="center"/>
        <w:rPr>
          <w:rFonts w:ascii="Times New Roman" w:hAnsi="Times New Roman" w:cs="Times New Roman"/>
          <w:b/>
          <w:bCs/>
          <w:sz w:val="24"/>
          <w:szCs w:val="24"/>
        </w:rPr>
      </w:pPr>
      <w:commentRangeStart w:id="1"/>
      <w:r>
        <w:rPr>
          <w:rFonts w:ascii="Times New Roman" w:hAnsi="Times New Roman" w:cs="Times New Roman"/>
          <w:b/>
          <w:bCs/>
          <w:sz w:val="24"/>
          <w:szCs w:val="24"/>
        </w:rPr>
        <w:t>Chris/Corey/Jon</w:t>
      </w:r>
      <w:commentRangeEnd w:id="1"/>
      <w:r w:rsidR="00B509ED">
        <w:rPr>
          <w:rStyle w:val="CommentReference"/>
        </w:rPr>
        <w:commentReference w:id="1"/>
      </w:r>
    </w:p>
    <w:p w14:paraId="2B50AD6D" w14:textId="77777777" w:rsidR="0036519A" w:rsidRDefault="0036519A" w:rsidP="0036519A">
      <w:pPr>
        <w:jc w:val="center"/>
        <w:rPr>
          <w:rFonts w:ascii="Times New Roman" w:hAnsi="Times New Roman" w:cs="Times New Roman"/>
          <w:b/>
          <w:bCs/>
          <w:sz w:val="24"/>
          <w:szCs w:val="24"/>
        </w:rPr>
      </w:pPr>
    </w:p>
    <w:p w14:paraId="6A3656BC" w14:textId="77777777" w:rsidR="0036519A" w:rsidRDefault="0036519A" w:rsidP="0036519A">
      <w:pPr>
        <w:jc w:val="center"/>
        <w:rPr>
          <w:rFonts w:ascii="Times New Roman" w:hAnsi="Times New Roman" w:cs="Times New Roman"/>
          <w:b/>
          <w:bCs/>
          <w:sz w:val="24"/>
          <w:szCs w:val="24"/>
        </w:rPr>
      </w:pPr>
    </w:p>
    <w:p w14:paraId="460125A7" w14:textId="141EE611" w:rsidR="0036519A" w:rsidRPr="0036519A" w:rsidRDefault="0036519A" w:rsidP="0036519A">
      <w:pPr>
        <w:jc w:val="center"/>
        <w:rPr>
          <w:rFonts w:ascii="Times New Roman" w:hAnsi="Times New Roman" w:cs="Times New Roman"/>
          <w:sz w:val="24"/>
          <w:szCs w:val="24"/>
        </w:rPr>
        <w:sectPr w:rsidR="0036519A" w:rsidRPr="0036519A" w:rsidSect="00783143">
          <w:pgSz w:w="12240" w:h="15840"/>
          <w:pgMar w:top="1440" w:right="1440" w:bottom="1440" w:left="1440" w:header="720" w:footer="720" w:gutter="0"/>
          <w:pgNumType w:start="1"/>
          <w:cols w:space="720"/>
        </w:sectPr>
      </w:pPr>
      <w:r>
        <w:rPr>
          <w:rFonts w:ascii="Times New Roman" w:hAnsi="Times New Roman" w:cs="Times New Roman"/>
          <w:sz w:val="24"/>
          <w:szCs w:val="24"/>
        </w:rPr>
        <w:t>Department of Wildlife Ecology and Conservation, Fort Lauderdale Research and Education Center, University of Florida</w:t>
      </w:r>
    </w:p>
    <w:p w14:paraId="773F371B" w14:textId="77777777" w:rsidR="00970BD9" w:rsidRPr="0036519A" w:rsidRDefault="00000000" w:rsidP="0036519A">
      <w:pPr>
        <w:rPr>
          <w:rFonts w:ascii="Times New Roman" w:hAnsi="Times New Roman" w:cs="Times New Roman"/>
          <w:b/>
          <w:bCs/>
          <w:sz w:val="24"/>
          <w:szCs w:val="24"/>
        </w:rPr>
      </w:pPr>
      <w:r w:rsidRPr="0036519A">
        <w:rPr>
          <w:rFonts w:ascii="Times New Roman" w:hAnsi="Times New Roman" w:cs="Times New Roman"/>
          <w:b/>
          <w:bCs/>
          <w:sz w:val="24"/>
          <w:szCs w:val="24"/>
        </w:rPr>
        <w:lastRenderedPageBreak/>
        <w:t>Abstract</w:t>
      </w:r>
    </w:p>
    <w:p w14:paraId="4F31F481" w14:textId="77777777" w:rsidR="00970BD9" w:rsidRPr="0036519A" w:rsidRDefault="00970BD9">
      <w:pPr>
        <w:rPr>
          <w:rFonts w:ascii="Times New Roman" w:hAnsi="Times New Roman" w:cs="Times New Roman"/>
          <w:sz w:val="24"/>
          <w:szCs w:val="24"/>
        </w:rPr>
      </w:pPr>
    </w:p>
    <w:p w14:paraId="4A7DCFB4" w14:textId="110ED7EC" w:rsidR="00970BD9" w:rsidRPr="0036519A" w:rsidRDefault="00000000">
      <w:pPr>
        <w:rPr>
          <w:rFonts w:ascii="Times New Roman" w:hAnsi="Times New Roman" w:cs="Times New Roman"/>
          <w:sz w:val="24"/>
          <w:szCs w:val="24"/>
        </w:rPr>
      </w:pPr>
      <w:r w:rsidRPr="0036519A">
        <w:rPr>
          <w:rFonts w:ascii="Times New Roman" w:hAnsi="Times New Roman" w:cs="Times New Roman"/>
          <w:i/>
          <w:iCs/>
          <w:sz w:val="24"/>
          <w:szCs w:val="24"/>
        </w:rPr>
        <w:t>Keywords</w:t>
      </w:r>
      <w:r w:rsidRPr="0036519A">
        <w:rPr>
          <w:rFonts w:ascii="Times New Roman" w:hAnsi="Times New Roman" w:cs="Times New Roman"/>
          <w:sz w:val="24"/>
          <w:szCs w:val="24"/>
        </w:rPr>
        <w:t>: beta diversity</w:t>
      </w:r>
      <w:r w:rsidR="0036519A">
        <w:rPr>
          <w:rFonts w:ascii="Times New Roman" w:hAnsi="Times New Roman" w:cs="Times New Roman"/>
          <w:sz w:val="24"/>
          <w:szCs w:val="24"/>
        </w:rPr>
        <w:t>; urban biodiversity; urban ecology</w:t>
      </w:r>
    </w:p>
    <w:p w14:paraId="57961A3C" w14:textId="77777777" w:rsidR="00970BD9" w:rsidRPr="0036519A" w:rsidRDefault="00970BD9">
      <w:pPr>
        <w:rPr>
          <w:rFonts w:ascii="Times New Roman" w:hAnsi="Times New Roman" w:cs="Times New Roman"/>
          <w:sz w:val="24"/>
          <w:szCs w:val="24"/>
        </w:rPr>
      </w:pPr>
    </w:p>
    <w:p w14:paraId="00E400D9" w14:textId="77777777" w:rsidR="0036519A" w:rsidRDefault="0036519A" w:rsidP="0036519A">
      <w:pPr>
        <w:rPr>
          <w:rFonts w:ascii="Times New Roman" w:hAnsi="Times New Roman" w:cs="Times New Roman"/>
          <w:sz w:val="24"/>
          <w:szCs w:val="24"/>
        </w:rPr>
        <w:sectPr w:rsidR="0036519A" w:rsidSect="00783143">
          <w:pgSz w:w="12240" w:h="15840"/>
          <w:pgMar w:top="1440" w:right="1440" w:bottom="1440" w:left="1440" w:header="720" w:footer="720" w:gutter="0"/>
          <w:pgNumType w:start="1"/>
          <w:cols w:space="720"/>
        </w:sectPr>
      </w:pPr>
      <w:bookmarkStart w:id="2" w:name="_goxt82u5rqkl" w:colFirst="0" w:colLast="0"/>
      <w:bookmarkEnd w:id="2"/>
    </w:p>
    <w:p w14:paraId="34795494" w14:textId="77777777" w:rsidR="00970BD9" w:rsidRPr="002728CD" w:rsidRDefault="00000000" w:rsidP="0036519A">
      <w:pPr>
        <w:rPr>
          <w:rFonts w:ascii="Times New Roman" w:hAnsi="Times New Roman" w:cs="Times New Roman"/>
          <w:b/>
          <w:bCs/>
          <w:sz w:val="24"/>
          <w:szCs w:val="24"/>
        </w:rPr>
      </w:pPr>
      <w:r w:rsidRPr="002728CD">
        <w:rPr>
          <w:rFonts w:ascii="Times New Roman" w:hAnsi="Times New Roman" w:cs="Times New Roman"/>
          <w:b/>
          <w:bCs/>
          <w:sz w:val="24"/>
          <w:szCs w:val="24"/>
        </w:rPr>
        <w:lastRenderedPageBreak/>
        <w:t>Introduction</w:t>
      </w:r>
    </w:p>
    <w:p w14:paraId="2DAE7102" w14:textId="49BA942D" w:rsidR="00970BD9" w:rsidRDefault="002728CD" w:rsidP="008C1ED1">
      <w:pPr>
        <w:rPr>
          <w:rFonts w:ascii="Times New Roman" w:hAnsi="Times New Roman" w:cs="Times New Roman"/>
          <w:sz w:val="24"/>
          <w:szCs w:val="24"/>
        </w:rPr>
      </w:pPr>
      <w:r>
        <w:rPr>
          <w:rFonts w:ascii="Times New Roman" w:hAnsi="Times New Roman" w:cs="Times New Roman"/>
          <w:sz w:val="24"/>
          <w:szCs w:val="24"/>
        </w:rPr>
        <w:t>A</w:t>
      </w:r>
      <w:r w:rsidRPr="0036519A">
        <w:rPr>
          <w:rFonts w:ascii="Times New Roman" w:hAnsi="Times New Roman" w:cs="Times New Roman"/>
          <w:sz w:val="24"/>
          <w:szCs w:val="24"/>
        </w:rPr>
        <w:t xml:space="preserve"> prominent feature of the urban ecosystem is the disaggregation of habitat and subsequent increase in spatial heterogeneity among habitats. </w:t>
      </w:r>
      <w:r w:rsidR="00267067">
        <w:rPr>
          <w:rStyle w:val="LineNumber"/>
        </w:rPr>
        <w:t>At</w:t>
      </w:r>
      <w:r w:rsidRPr="0036519A">
        <w:rPr>
          <w:rFonts w:ascii="Times New Roman" w:hAnsi="Times New Roman" w:cs="Times New Roman"/>
          <w:sz w:val="24"/>
          <w:szCs w:val="24"/>
        </w:rPr>
        <w:t xml:space="preserve"> small spatial scales, patterns in remnant vegetation and built environments change, leading to complex spatial patterns that are less commonly observed in non-urban environments (Rebele 1994; </w:t>
      </w:r>
      <w:hyperlink r:id="rId8" w:history="1">
        <w:proofErr w:type="spellStart"/>
        <w:r w:rsidRPr="00267067">
          <w:rPr>
            <w:rStyle w:val="Hyperlink"/>
            <w:rFonts w:ascii="Times New Roman" w:hAnsi="Times New Roman" w:cs="Times New Roman"/>
            <w:sz w:val="24"/>
            <w:szCs w:val="24"/>
          </w:rPr>
          <w:t>Cadenasso</w:t>
        </w:r>
        <w:proofErr w:type="spellEnd"/>
        <w:r w:rsidRPr="00267067">
          <w:rPr>
            <w:rStyle w:val="Hyperlink"/>
            <w:rFonts w:ascii="Times New Roman" w:hAnsi="Times New Roman" w:cs="Times New Roman"/>
            <w:sz w:val="24"/>
            <w:szCs w:val="24"/>
          </w:rPr>
          <w:t xml:space="preserve"> et al. 2007</w:t>
        </w:r>
      </w:hyperlink>
      <w:r w:rsidRPr="0036519A">
        <w:rPr>
          <w:rFonts w:ascii="Times New Roman" w:hAnsi="Times New Roman" w:cs="Times New Roman"/>
          <w:sz w:val="24"/>
          <w:szCs w:val="24"/>
        </w:rPr>
        <w:t xml:space="preserve">). Alterations to the amount of habitat area and edge features </w:t>
      </w:r>
      <w:ins w:id="3" w:author="Christopher Swan" w:date="2024-02-21T10:10:00Z">
        <w:r w:rsidR="002B5EAD">
          <w:rPr>
            <w:rFonts w:ascii="Times New Roman" w:hAnsi="Times New Roman" w:cs="Times New Roman"/>
            <w:sz w:val="24"/>
            <w:szCs w:val="24"/>
          </w:rPr>
          <w:t xml:space="preserve">are </w:t>
        </w:r>
      </w:ins>
      <w:r w:rsidR="002B5EAD">
        <w:rPr>
          <w:rFonts w:ascii="Times New Roman" w:hAnsi="Times New Roman" w:cs="Times New Roman"/>
          <w:sz w:val="24"/>
          <w:szCs w:val="24"/>
        </w:rPr>
        <w:t>known to influence which species traits are favored</w:t>
      </w:r>
      <w:ins w:id="4" w:author="Christopher Swan" w:date="2024-02-21T10:10:00Z">
        <w:r w:rsidR="002B5EAD">
          <w:rPr>
            <w:rFonts w:ascii="Times New Roman" w:hAnsi="Times New Roman" w:cs="Times New Roman"/>
            <w:sz w:val="24"/>
            <w:szCs w:val="24"/>
          </w:rPr>
          <w:t>,</w:t>
        </w:r>
      </w:ins>
      <w:r w:rsidRPr="0036519A">
        <w:rPr>
          <w:rFonts w:ascii="Times New Roman" w:hAnsi="Times New Roman" w:cs="Times New Roman"/>
          <w:sz w:val="24"/>
          <w:szCs w:val="24"/>
        </w:rPr>
        <w:t xml:space="preserve"> and the nature and magnitude of interspecific interactions are important spatial factors in urban community ecology (McKinney 2002). </w:t>
      </w:r>
      <w:r>
        <w:rPr>
          <w:rFonts w:ascii="Times New Roman" w:hAnsi="Times New Roman" w:cs="Times New Roman"/>
          <w:sz w:val="24"/>
          <w:szCs w:val="24"/>
        </w:rPr>
        <w:t>H</w:t>
      </w:r>
      <w:r w:rsidRPr="0036519A">
        <w:rPr>
          <w:rFonts w:ascii="Times New Roman" w:hAnsi="Times New Roman" w:cs="Times New Roman"/>
          <w:sz w:val="24"/>
          <w:szCs w:val="24"/>
        </w:rPr>
        <w:t>uman activity tends to create more patches of smaller sizes with greater edge length (</w:t>
      </w:r>
      <w:hyperlink r:id="rId9" w:history="1">
        <w:r w:rsidR="00B7358F" w:rsidRPr="00B7358F">
          <w:rPr>
            <w:rStyle w:val="Hyperlink"/>
            <w:rFonts w:ascii="Times New Roman" w:hAnsi="Times New Roman" w:cs="Times New Roman"/>
            <w:sz w:val="24"/>
            <w:szCs w:val="24"/>
          </w:rPr>
          <w:t>Fahrig 2003</w:t>
        </w:r>
      </w:hyperlink>
      <w:r w:rsidRPr="0036519A">
        <w:rPr>
          <w:rFonts w:ascii="Times New Roman" w:hAnsi="Times New Roman" w:cs="Times New Roman"/>
          <w:sz w:val="24"/>
          <w:szCs w:val="24"/>
        </w:rPr>
        <w:t>), often benefiting species that prefer edges (e.g.</w:t>
      </w:r>
      <w:r>
        <w:rPr>
          <w:rFonts w:ascii="Times New Roman" w:hAnsi="Times New Roman" w:cs="Times New Roman"/>
          <w:sz w:val="24"/>
          <w:szCs w:val="24"/>
        </w:rPr>
        <w:t>,</w:t>
      </w:r>
      <w:r w:rsidRPr="0036519A">
        <w:rPr>
          <w:rFonts w:ascii="Times New Roman" w:hAnsi="Times New Roman" w:cs="Times New Roman"/>
          <w:sz w:val="24"/>
          <w:szCs w:val="24"/>
        </w:rPr>
        <w:t xml:space="preserve"> </w:t>
      </w:r>
      <w:r>
        <w:rPr>
          <w:rFonts w:ascii="Times New Roman" w:hAnsi="Times New Roman" w:cs="Times New Roman"/>
          <w:sz w:val="24"/>
          <w:szCs w:val="24"/>
        </w:rPr>
        <w:t xml:space="preserve">invasive and urban-tolerant species; </w:t>
      </w:r>
      <w:hyperlink r:id="rId10" w:history="1">
        <w:r w:rsidR="00B7358F" w:rsidRPr="00B7358F">
          <w:rPr>
            <w:rStyle w:val="Hyperlink"/>
            <w:rFonts w:ascii="Times New Roman" w:hAnsi="Times New Roman" w:cs="Times New Roman"/>
            <w:sz w:val="24"/>
            <w:szCs w:val="24"/>
          </w:rPr>
          <w:t>Gherghel and Tedrow 2019</w:t>
        </w:r>
      </w:hyperlink>
      <w:r w:rsidR="00B7358F">
        <w:rPr>
          <w:rFonts w:ascii="Times New Roman" w:hAnsi="Times New Roman" w:cs="Times New Roman"/>
          <w:sz w:val="24"/>
          <w:szCs w:val="24"/>
        </w:rPr>
        <w:t xml:space="preserve">; </w:t>
      </w:r>
      <w:hyperlink r:id="rId11" w:history="1">
        <w:r w:rsidR="00B7358F" w:rsidRPr="00B7358F">
          <w:rPr>
            <w:rStyle w:val="Hyperlink"/>
            <w:rFonts w:ascii="Times New Roman" w:hAnsi="Times New Roman" w:cs="Times New Roman"/>
            <w:sz w:val="24"/>
            <w:szCs w:val="24"/>
          </w:rPr>
          <w:t>Stilley and Gabler 2021</w:t>
        </w:r>
      </w:hyperlink>
      <w:r w:rsidRPr="0036519A">
        <w:rPr>
          <w:rFonts w:ascii="Times New Roman" w:hAnsi="Times New Roman" w:cs="Times New Roman"/>
          <w:sz w:val="24"/>
          <w:szCs w:val="24"/>
        </w:rPr>
        <w:t xml:space="preserve">). At the same time, reduced patch size is detrimental for organisms that require larger interior habitats (Donnelly &amp; </w:t>
      </w:r>
      <w:proofErr w:type="spellStart"/>
      <w:r w:rsidRPr="0036519A">
        <w:rPr>
          <w:rFonts w:ascii="Times New Roman" w:hAnsi="Times New Roman" w:cs="Times New Roman"/>
          <w:sz w:val="24"/>
          <w:szCs w:val="24"/>
        </w:rPr>
        <w:t>Marzuff</w:t>
      </w:r>
      <w:proofErr w:type="spellEnd"/>
      <w:r w:rsidRPr="0036519A">
        <w:rPr>
          <w:rFonts w:ascii="Times New Roman" w:hAnsi="Times New Roman" w:cs="Times New Roman"/>
          <w:sz w:val="24"/>
          <w:szCs w:val="24"/>
        </w:rPr>
        <w:t xml:space="preserve"> 2004). </w:t>
      </w:r>
    </w:p>
    <w:p w14:paraId="3AA93A83" w14:textId="77777777" w:rsidR="008C1ED1" w:rsidRDefault="008C1ED1" w:rsidP="008C1ED1">
      <w:pPr>
        <w:rPr>
          <w:rFonts w:ascii="Times New Roman" w:hAnsi="Times New Roman" w:cs="Times New Roman"/>
          <w:sz w:val="24"/>
          <w:szCs w:val="24"/>
        </w:rPr>
      </w:pPr>
    </w:p>
    <w:p w14:paraId="183218E5" w14:textId="11150FED" w:rsidR="00970BD9" w:rsidRPr="0036519A" w:rsidRDefault="00000000" w:rsidP="008C1ED1">
      <w:pPr>
        <w:rPr>
          <w:rFonts w:ascii="Times New Roman" w:hAnsi="Times New Roman" w:cs="Times New Roman"/>
          <w:sz w:val="24"/>
          <w:szCs w:val="24"/>
        </w:rPr>
      </w:pPr>
      <w:r w:rsidRPr="0036519A">
        <w:rPr>
          <w:rFonts w:ascii="Times New Roman" w:hAnsi="Times New Roman" w:cs="Times New Roman"/>
          <w:sz w:val="24"/>
          <w:szCs w:val="24"/>
        </w:rPr>
        <w:t xml:space="preserve">Urban ecosystems exhibit a highly heterogeneous mosaic of habitat patches, emphasizing the potential for strong environmental gradients to unfold. One way to quantify this heterogeneity and to compare it to other less modified </w:t>
      </w:r>
      <w:r w:rsidRPr="00267067">
        <w:rPr>
          <w:rFonts w:ascii="Times New Roman" w:hAnsi="Times New Roman" w:cs="Times New Roman"/>
          <w:sz w:val="24"/>
          <w:szCs w:val="24"/>
        </w:rPr>
        <w:t xml:space="preserve">habitats, at least in the context of patterns of biodiversity, is to quantify and compare biodiversity at multiple spatial scales. Specifically, we can use Whittaker’s (1960) diversity partition, </w:t>
      </w:r>
      <w:r w:rsidR="00267067" w:rsidRPr="00267067">
        <w:rPr>
          <w:rFonts w:ascii="Times New Roman" w:hAnsi="Times New Roman" w:cs="Times New Roman"/>
          <w:sz w:val="24"/>
          <w:szCs w:val="24"/>
        </w:rPr>
        <w:t>γ</w:t>
      </w:r>
      <w:r w:rsidRPr="00267067">
        <w:rPr>
          <w:rFonts w:ascii="Times New Roman" w:hAnsi="Times New Roman" w:cs="Times New Roman"/>
          <w:sz w:val="24"/>
          <w:szCs w:val="24"/>
        </w:rPr>
        <w:t>=</w:t>
      </w:r>
      <w:r w:rsidR="00267067" w:rsidRPr="00267067">
        <w:rPr>
          <w:rFonts w:ascii="Times New Roman" w:hAnsi="Times New Roman" w:cs="Times New Roman"/>
          <w:color w:val="282828"/>
          <w:sz w:val="24"/>
          <w:szCs w:val="24"/>
          <w:shd w:val="clear" w:color="auto" w:fill="FFFFFF"/>
        </w:rPr>
        <w:t>α</w:t>
      </w:r>
      <w:r w:rsidRPr="00267067">
        <w:rPr>
          <w:rFonts w:ascii="Times New Roman" w:hAnsi="Times New Roman" w:cs="Times New Roman"/>
          <w:sz w:val="24"/>
          <w:szCs w:val="24"/>
        </w:rPr>
        <w:t>*</w:t>
      </w:r>
      <w:r w:rsidR="00267067" w:rsidRPr="00267067">
        <w:rPr>
          <w:rFonts w:ascii="Times New Roman" w:hAnsi="Times New Roman" w:cs="Times New Roman"/>
          <w:color w:val="282828"/>
          <w:sz w:val="24"/>
          <w:szCs w:val="24"/>
          <w:shd w:val="clear" w:color="auto" w:fill="FFFFFF"/>
        </w:rPr>
        <w:t>β</w:t>
      </w:r>
      <w:r w:rsidRPr="00267067">
        <w:rPr>
          <w:rFonts w:ascii="Times New Roman" w:hAnsi="Times New Roman" w:cs="Times New Roman"/>
          <w:sz w:val="24"/>
          <w:szCs w:val="24"/>
        </w:rPr>
        <w:t xml:space="preserve">, where </w:t>
      </w:r>
      <w:r w:rsidR="00267067" w:rsidRPr="00267067">
        <w:rPr>
          <w:rFonts w:ascii="Times New Roman" w:hAnsi="Times New Roman" w:cs="Times New Roman"/>
          <w:sz w:val="24"/>
          <w:szCs w:val="24"/>
        </w:rPr>
        <w:t>γ</w:t>
      </w:r>
      <w:r w:rsidRPr="00267067">
        <w:rPr>
          <w:rFonts w:ascii="Times New Roman" w:hAnsi="Times New Roman" w:cs="Times New Roman"/>
          <w:sz w:val="24"/>
          <w:szCs w:val="24"/>
        </w:rPr>
        <w:t xml:space="preserve">-diversity is the number of species in a defined region of sites, </w:t>
      </w:r>
      <w:r w:rsidR="00267067" w:rsidRPr="00267067">
        <w:rPr>
          <w:rFonts w:ascii="Times New Roman" w:hAnsi="Times New Roman" w:cs="Times New Roman"/>
          <w:color w:val="282828"/>
          <w:sz w:val="24"/>
          <w:szCs w:val="24"/>
          <w:shd w:val="clear" w:color="auto" w:fill="FFFFFF"/>
        </w:rPr>
        <w:t>α</w:t>
      </w:r>
      <w:r w:rsidRPr="00267067">
        <w:rPr>
          <w:rFonts w:ascii="Times New Roman" w:hAnsi="Times New Roman" w:cs="Times New Roman"/>
          <w:sz w:val="24"/>
          <w:szCs w:val="24"/>
        </w:rPr>
        <w:t xml:space="preserve">-diversity is </w:t>
      </w:r>
      <w:ins w:id="5" w:author="Christopher Swan" w:date="2024-02-21T10:10:00Z">
        <w:r w:rsidR="002B5EAD">
          <w:rPr>
            <w:rFonts w:ascii="Times New Roman" w:hAnsi="Times New Roman" w:cs="Times New Roman"/>
            <w:sz w:val="24"/>
            <w:szCs w:val="24"/>
          </w:rPr>
          <w:t xml:space="preserve">the </w:t>
        </w:r>
      </w:ins>
      <w:r w:rsidRPr="00267067">
        <w:rPr>
          <w:rFonts w:ascii="Times New Roman" w:hAnsi="Times New Roman" w:cs="Times New Roman"/>
          <w:sz w:val="24"/>
          <w:szCs w:val="24"/>
        </w:rPr>
        <w:t xml:space="preserve">average number of species </w:t>
      </w:r>
      <w:r w:rsidR="00B7358F" w:rsidRPr="00267067">
        <w:rPr>
          <w:rFonts w:ascii="Times New Roman" w:hAnsi="Times New Roman" w:cs="Times New Roman"/>
          <w:sz w:val="24"/>
          <w:szCs w:val="24"/>
        </w:rPr>
        <w:t>at</w:t>
      </w:r>
      <w:r w:rsidRPr="00267067">
        <w:rPr>
          <w:rFonts w:ascii="Times New Roman" w:hAnsi="Times New Roman" w:cs="Times New Roman"/>
          <w:sz w:val="24"/>
          <w:szCs w:val="24"/>
        </w:rPr>
        <w:t xml:space="preserve"> a given site, and </w:t>
      </w:r>
      <w:r w:rsidR="00267067" w:rsidRPr="00267067">
        <w:rPr>
          <w:rFonts w:ascii="Times New Roman" w:hAnsi="Times New Roman" w:cs="Times New Roman"/>
          <w:color w:val="282828"/>
          <w:sz w:val="24"/>
          <w:szCs w:val="24"/>
          <w:shd w:val="clear" w:color="auto" w:fill="FFFFFF"/>
        </w:rPr>
        <w:t>β</w:t>
      </w:r>
      <w:r w:rsidRPr="00267067">
        <w:rPr>
          <w:rFonts w:ascii="Times New Roman" w:hAnsi="Times New Roman" w:cs="Times New Roman"/>
          <w:sz w:val="24"/>
          <w:szCs w:val="24"/>
        </w:rPr>
        <w:t>-diversity quantifies the differences in diversity</w:t>
      </w:r>
      <w:r w:rsidR="00B7358F" w:rsidRPr="00267067">
        <w:rPr>
          <w:rFonts w:ascii="Times New Roman" w:hAnsi="Times New Roman" w:cs="Times New Roman"/>
          <w:sz w:val="24"/>
          <w:szCs w:val="24"/>
        </w:rPr>
        <w:t xml:space="preserve"> among sites</w:t>
      </w:r>
      <w:r w:rsidRPr="00267067">
        <w:rPr>
          <w:rFonts w:ascii="Times New Roman" w:hAnsi="Times New Roman" w:cs="Times New Roman"/>
          <w:sz w:val="24"/>
          <w:szCs w:val="24"/>
        </w:rPr>
        <w:t xml:space="preserve">. </w:t>
      </w:r>
      <w:r w:rsidR="00B7358F" w:rsidRPr="00267067">
        <w:rPr>
          <w:rFonts w:ascii="Times New Roman" w:hAnsi="Times New Roman" w:cs="Times New Roman"/>
          <w:sz w:val="24"/>
          <w:szCs w:val="24"/>
        </w:rPr>
        <w:t>Because</w:t>
      </w:r>
      <w:r w:rsidRPr="00267067">
        <w:rPr>
          <w:rFonts w:ascii="Times New Roman" w:hAnsi="Times New Roman" w:cs="Times New Roman"/>
          <w:sz w:val="24"/>
          <w:szCs w:val="24"/>
        </w:rPr>
        <w:t xml:space="preserve"> urban ecosystems are characterized by extreme spatial heterogeneity</w:t>
      </w:r>
      <w:r w:rsidR="00267067">
        <w:rPr>
          <w:rFonts w:ascii="Times New Roman" w:hAnsi="Times New Roman" w:cs="Times New Roman"/>
          <w:sz w:val="24"/>
          <w:szCs w:val="24"/>
        </w:rPr>
        <w:t xml:space="preserve"> (</w:t>
      </w:r>
      <w:proofErr w:type="spellStart"/>
      <w:r w:rsidR="00267067">
        <w:rPr>
          <w:rFonts w:ascii="Times New Roman" w:hAnsi="Times New Roman" w:cs="Times New Roman"/>
          <w:sz w:val="24"/>
          <w:szCs w:val="24"/>
        </w:rPr>
        <w:fldChar w:fldCharType="begin"/>
      </w:r>
      <w:r w:rsidR="00267067">
        <w:rPr>
          <w:rFonts w:ascii="Times New Roman" w:hAnsi="Times New Roman" w:cs="Times New Roman"/>
          <w:sz w:val="24"/>
          <w:szCs w:val="24"/>
        </w:rPr>
        <w:instrText>HYPERLINK "https://doi.org/10.1890/1540-9295(2007)5%5b80:SHIUER%5d2.0.CO;2"</w:instrText>
      </w:r>
      <w:r w:rsidR="00267067">
        <w:rPr>
          <w:rFonts w:ascii="Times New Roman" w:hAnsi="Times New Roman" w:cs="Times New Roman"/>
          <w:sz w:val="24"/>
          <w:szCs w:val="24"/>
        </w:rPr>
      </w:r>
      <w:r w:rsidR="00267067">
        <w:rPr>
          <w:rFonts w:ascii="Times New Roman" w:hAnsi="Times New Roman" w:cs="Times New Roman"/>
          <w:sz w:val="24"/>
          <w:szCs w:val="24"/>
        </w:rPr>
        <w:fldChar w:fldCharType="separate"/>
      </w:r>
      <w:r w:rsidR="00267067" w:rsidRPr="00267067">
        <w:rPr>
          <w:rStyle w:val="Hyperlink"/>
          <w:rFonts w:ascii="Times New Roman" w:hAnsi="Times New Roman" w:cs="Times New Roman"/>
          <w:sz w:val="24"/>
          <w:szCs w:val="24"/>
        </w:rPr>
        <w:t>Cadenasso</w:t>
      </w:r>
      <w:proofErr w:type="spellEnd"/>
      <w:r w:rsidR="00267067" w:rsidRPr="00267067">
        <w:rPr>
          <w:rStyle w:val="Hyperlink"/>
          <w:rFonts w:ascii="Times New Roman" w:hAnsi="Times New Roman" w:cs="Times New Roman"/>
          <w:sz w:val="24"/>
          <w:szCs w:val="24"/>
        </w:rPr>
        <w:t xml:space="preserve"> et al. 2007</w:t>
      </w:r>
      <w:r w:rsidR="00267067">
        <w:rPr>
          <w:rFonts w:ascii="Times New Roman" w:hAnsi="Times New Roman" w:cs="Times New Roman"/>
          <w:sz w:val="24"/>
          <w:szCs w:val="24"/>
        </w:rPr>
        <w:fldChar w:fldCharType="end"/>
      </w:r>
      <w:r w:rsidR="00267067">
        <w:rPr>
          <w:rFonts w:ascii="Times New Roman" w:hAnsi="Times New Roman" w:cs="Times New Roman"/>
          <w:sz w:val="24"/>
          <w:szCs w:val="24"/>
        </w:rPr>
        <w:t xml:space="preserve">; </w:t>
      </w:r>
      <w:hyperlink r:id="rId12" w:history="1">
        <w:r w:rsidR="00267067" w:rsidRPr="00267067">
          <w:rPr>
            <w:rStyle w:val="Hyperlink"/>
            <w:rFonts w:ascii="Times New Roman" w:hAnsi="Times New Roman" w:cs="Times New Roman"/>
            <w:sz w:val="24"/>
            <w:szCs w:val="24"/>
          </w:rPr>
          <w:t>Qian et al. 2020</w:t>
        </w:r>
      </w:hyperlink>
      <w:r w:rsidR="00267067">
        <w:rPr>
          <w:rFonts w:ascii="Times New Roman" w:hAnsi="Times New Roman" w:cs="Times New Roman"/>
          <w:sz w:val="24"/>
          <w:szCs w:val="24"/>
        </w:rPr>
        <w:t>)</w:t>
      </w:r>
      <w:r w:rsidRPr="00267067">
        <w:rPr>
          <w:rFonts w:ascii="Times New Roman" w:hAnsi="Times New Roman" w:cs="Times New Roman"/>
          <w:sz w:val="24"/>
          <w:szCs w:val="24"/>
        </w:rPr>
        <w:t>, comparing scale-explicit patterns of diversity, and in particular, the scaling component (</w:t>
      </w:r>
      <w:r w:rsidR="00267067" w:rsidRPr="00267067">
        <w:rPr>
          <w:rFonts w:ascii="Times New Roman" w:hAnsi="Times New Roman" w:cs="Times New Roman"/>
          <w:color w:val="282828"/>
          <w:sz w:val="24"/>
          <w:szCs w:val="24"/>
          <w:shd w:val="clear" w:color="auto" w:fill="FFFFFF"/>
        </w:rPr>
        <w:t>β</w:t>
      </w:r>
      <w:r w:rsidRPr="00267067">
        <w:rPr>
          <w:rFonts w:ascii="Times New Roman" w:hAnsi="Times New Roman" w:cs="Times New Roman"/>
          <w:sz w:val="24"/>
          <w:szCs w:val="24"/>
        </w:rPr>
        <w:t>-diversity</w:t>
      </w:r>
      <w:del w:id="6" w:author="Christopher Swan" w:date="2024-02-21T10:10:00Z">
        <w:r w:rsidRPr="00267067">
          <w:rPr>
            <w:rFonts w:ascii="Times New Roman" w:hAnsi="Times New Roman" w:cs="Times New Roman"/>
            <w:sz w:val="24"/>
            <w:szCs w:val="24"/>
          </w:rPr>
          <w:delText>)</w:delText>
        </w:r>
      </w:del>
      <w:ins w:id="7" w:author="Christopher Swan" w:date="2024-02-21T10:10:00Z">
        <w:r w:rsidRPr="00267067">
          <w:rPr>
            <w:rFonts w:ascii="Times New Roman" w:hAnsi="Times New Roman" w:cs="Times New Roman"/>
            <w:sz w:val="24"/>
            <w:szCs w:val="24"/>
          </w:rPr>
          <w:t>)</w:t>
        </w:r>
        <w:r w:rsidR="002B5EAD">
          <w:rPr>
            <w:rFonts w:ascii="Times New Roman" w:hAnsi="Times New Roman" w:cs="Times New Roman"/>
            <w:sz w:val="24"/>
            <w:szCs w:val="24"/>
          </w:rPr>
          <w:t>,</w:t>
        </w:r>
      </w:ins>
      <w:r w:rsidRPr="00267067">
        <w:rPr>
          <w:rFonts w:ascii="Times New Roman" w:hAnsi="Times New Roman" w:cs="Times New Roman"/>
          <w:sz w:val="24"/>
          <w:szCs w:val="24"/>
        </w:rPr>
        <w:t xml:space="preserve"> is essential to </w:t>
      </w:r>
      <w:del w:id="8" w:author="Christopher Swan" w:date="2024-02-21T10:10:00Z">
        <w:r w:rsidRPr="00267067">
          <w:rPr>
            <w:rFonts w:ascii="Times New Roman" w:hAnsi="Times New Roman" w:cs="Times New Roman"/>
            <w:sz w:val="24"/>
            <w:szCs w:val="24"/>
          </w:rPr>
          <w:delText>fully understand</w:delText>
        </w:r>
      </w:del>
      <w:ins w:id="9" w:author="Christopher Swan" w:date="2024-02-21T10:10:00Z">
        <w:r w:rsidR="002B5EAD">
          <w:rPr>
            <w:rFonts w:ascii="Times New Roman" w:hAnsi="Times New Roman" w:cs="Times New Roman"/>
            <w:sz w:val="24"/>
            <w:szCs w:val="24"/>
          </w:rPr>
          <w:t>understanding</w:t>
        </w:r>
      </w:ins>
      <w:r w:rsidR="002B5EAD">
        <w:rPr>
          <w:rFonts w:ascii="Times New Roman" w:hAnsi="Times New Roman" w:cs="Times New Roman"/>
          <w:sz w:val="24"/>
          <w:szCs w:val="24"/>
        </w:rPr>
        <w:t xml:space="preserve"> patterns of biodiversity in these ecosystems</w:t>
      </w:r>
      <w:ins w:id="10" w:author="Christopher Swan" w:date="2024-02-21T10:10:00Z">
        <w:r w:rsidR="002B5EAD">
          <w:rPr>
            <w:rFonts w:ascii="Times New Roman" w:hAnsi="Times New Roman" w:cs="Times New Roman"/>
            <w:sz w:val="24"/>
            <w:szCs w:val="24"/>
          </w:rPr>
          <w:t xml:space="preserve"> fully</w:t>
        </w:r>
      </w:ins>
      <w:r w:rsidRPr="00267067">
        <w:rPr>
          <w:rFonts w:ascii="Times New Roman" w:hAnsi="Times New Roman" w:cs="Times New Roman"/>
          <w:sz w:val="24"/>
          <w:szCs w:val="24"/>
        </w:rPr>
        <w:t xml:space="preserve"> and to compare</w:t>
      </w:r>
      <w:r w:rsidRPr="0036519A">
        <w:rPr>
          <w:rFonts w:ascii="Times New Roman" w:hAnsi="Times New Roman" w:cs="Times New Roman"/>
          <w:sz w:val="24"/>
          <w:szCs w:val="24"/>
        </w:rPr>
        <w:t xml:space="preserve"> them to less human-modified systems. For example, it might be expected that urban ecosystems harbor a high number of highly competitive, non-native</w:t>
      </w:r>
      <w:ins w:id="11" w:author="Christopher Swan" w:date="2024-02-21T10:10:00Z">
        <w:r w:rsidR="002B5EAD">
          <w:rPr>
            <w:rFonts w:ascii="Times New Roman" w:hAnsi="Times New Roman" w:cs="Times New Roman"/>
            <w:sz w:val="24"/>
            <w:szCs w:val="24"/>
          </w:rPr>
          <w:t>,</w:t>
        </w:r>
      </w:ins>
      <w:r w:rsidR="002B5EAD">
        <w:rPr>
          <w:rFonts w:ascii="Times New Roman" w:hAnsi="Times New Roman" w:cs="Times New Roman"/>
          <w:sz w:val="24"/>
          <w:szCs w:val="24"/>
        </w:rPr>
        <w:t xml:space="preserve"> and/or invasive species that </w:t>
      </w:r>
      <w:del w:id="12" w:author="Christopher Swan" w:date="2024-02-21T10:10:00Z">
        <w:r w:rsidRPr="0036519A">
          <w:rPr>
            <w:rFonts w:ascii="Times New Roman" w:hAnsi="Times New Roman" w:cs="Times New Roman"/>
            <w:sz w:val="24"/>
            <w:szCs w:val="24"/>
          </w:rPr>
          <w:delText>drives</w:delText>
        </w:r>
      </w:del>
      <w:ins w:id="13" w:author="Christopher Swan" w:date="2024-02-21T10:10:00Z">
        <w:r w:rsidR="002B5EAD">
          <w:rPr>
            <w:rFonts w:ascii="Times New Roman" w:hAnsi="Times New Roman" w:cs="Times New Roman"/>
            <w:sz w:val="24"/>
            <w:szCs w:val="24"/>
          </w:rPr>
          <w:t>drive</w:t>
        </w:r>
      </w:ins>
      <w:r w:rsidR="002B5EAD">
        <w:rPr>
          <w:rFonts w:ascii="Times New Roman" w:hAnsi="Times New Roman" w:cs="Times New Roman"/>
          <w:sz w:val="24"/>
          <w:szCs w:val="24"/>
        </w:rPr>
        <w:t xml:space="preserve"> species diversity down and </w:t>
      </w:r>
      <w:del w:id="14" w:author="Christopher Swan" w:date="2024-02-21T10:10:00Z">
        <w:r w:rsidRPr="0036519A">
          <w:rPr>
            <w:rFonts w:ascii="Times New Roman" w:hAnsi="Times New Roman" w:cs="Times New Roman"/>
            <w:sz w:val="24"/>
            <w:szCs w:val="24"/>
          </w:rPr>
          <w:delText>homogenizes</w:delText>
        </w:r>
      </w:del>
      <w:ins w:id="15" w:author="Christopher Swan" w:date="2024-02-21T10:10:00Z">
        <w:r w:rsidR="002B5EAD">
          <w:rPr>
            <w:rFonts w:ascii="Times New Roman" w:hAnsi="Times New Roman" w:cs="Times New Roman"/>
            <w:sz w:val="24"/>
            <w:szCs w:val="24"/>
          </w:rPr>
          <w:t>homogenize</w:t>
        </w:r>
      </w:ins>
      <w:r w:rsidR="002B5EAD">
        <w:rPr>
          <w:rFonts w:ascii="Times New Roman" w:hAnsi="Times New Roman" w:cs="Times New Roman"/>
          <w:sz w:val="24"/>
          <w:szCs w:val="24"/>
        </w:rPr>
        <w:t xml:space="preserve"> the species pool </w:t>
      </w:r>
      <w:del w:id="16" w:author="Christopher Swan" w:date="2024-02-21T10:10:00Z">
        <w:r w:rsidRPr="0036519A">
          <w:rPr>
            <w:rFonts w:ascii="Times New Roman" w:hAnsi="Times New Roman" w:cs="Times New Roman"/>
            <w:sz w:val="24"/>
            <w:szCs w:val="24"/>
          </w:rPr>
          <w:delText>(</w:delText>
        </w:r>
        <w:r w:rsidR="00B7358F">
          <w:rPr>
            <w:rFonts w:ascii="Times New Roman" w:hAnsi="Times New Roman" w:cs="Times New Roman"/>
            <w:sz w:val="24"/>
            <w:szCs w:val="24"/>
          </w:rPr>
          <w:fldChar w:fldCharType="begin"/>
        </w:r>
        <w:r w:rsidR="00B7358F">
          <w:rPr>
            <w:rFonts w:ascii="Times New Roman" w:hAnsi="Times New Roman" w:cs="Times New Roman"/>
            <w:sz w:val="24"/>
            <w:szCs w:val="24"/>
          </w:rPr>
          <w:delInstrText>HYPERLINK "https://doi.org/10.1002/eap.2703"</w:delInstrText>
        </w:r>
        <w:r w:rsidR="00B7358F">
          <w:rPr>
            <w:rFonts w:ascii="Times New Roman" w:hAnsi="Times New Roman" w:cs="Times New Roman"/>
            <w:sz w:val="24"/>
            <w:szCs w:val="24"/>
          </w:rPr>
        </w:r>
        <w:r w:rsidR="00B7358F">
          <w:rPr>
            <w:rFonts w:ascii="Times New Roman" w:hAnsi="Times New Roman" w:cs="Times New Roman"/>
            <w:sz w:val="24"/>
            <w:szCs w:val="24"/>
          </w:rPr>
          <w:fldChar w:fldCharType="separate"/>
        </w:r>
        <w:r w:rsidRPr="00B7358F">
          <w:rPr>
            <w:rStyle w:val="Hyperlink"/>
            <w:rFonts w:ascii="Times New Roman" w:hAnsi="Times New Roman" w:cs="Times New Roman"/>
            <w:sz w:val="24"/>
            <w:szCs w:val="24"/>
          </w:rPr>
          <w:delText>Lokatis and Jeschke 2022</w:delText>
        </w:r>
        <w:r w:rsidR="00B7358F">
          <w:rPr>
            <w:rFonts w:ascii="Times New Roman" w:hAnsi="Times New Roman" w:cs="Times New Roman"/>
            <w:sz w:val="24"/>
            <w:szCs w:val="24"/>
          </w:rPr>
          <w:fldChar w:fldCharType="end"/>
        </w:r>
        <w:r w:rsidRPr="0036519A">
          <w:rPr>
            <w:rFonts w:ascii="Times New Roman" w:hAnsi="Times New Roman" w:cs="Times New Roman"/>
            <w:sz w:val="24"/>
            <w:szCs w:val="24"/>
          </w:rPr>
          <w:delText>).</w:delText>
        </w:r>
      </w:del>
      <w:ins w:id="17" w:author="Christopher Swan" w:date="2024-02-21T10:10:00Z">
        <w:r w:rsidR="002B5EAD">
          <w:rPr>
            <w:rFonts w:ascii="Times New Roman" w:hAnsi="Times New Roman" w:cs="Times New Roman"/>
            <w:sz w:val="24"/>
            <w:szCs w:val="24"/>
          </w:rPr>
          <w:t>(</w:t>
        </w:r>
        <w:proofErr w:type="spellStart"/>
        <w:r w:rsidR="002B5EAD">
          <w:rPr>
            <w:rFonts w:ascii="Times New Roman" w:hAnsi="Times New Roman" w:cs="Times New Roman"/>
            <w:sz w:val="24"/>
            <w:szCs w:val="24"/>
          </w:rPr>
          <w:t>Lokatis</w:t>
        </w:r>
        <w:proofErr w:type="spellEnd"/>
        <w:r w:rsidR="002B5EAD">
          <w:rPr>
            <w:rFonts w:ascii="Times New Roman" w:hAnsi="Times New Roman" w:cs="Times New Roman"/>
            <w:sz w:val="24"/>
            <w:szCs w:val="24"/>
          </w:rPr>
          <w:t xml:space="preserve"> and Jeschke,</w:t>
        </w:r>
        <w:r w:rsidRPr="0036519A">
          <w:rPr>
            <w:rFonts w:ascii="Times New Roman" w:hAnsi="Times New Roman" w:cs="Times New Roman"/>
            <w:sz w:val="24"/>
            <w:szCs w:val="24"/>
          </w:rPr>
          <w:t>).</w:t>
        </w:r>
      </w:ins>
      <w:r w:rsidRPr="0036519A">
        <w:rPr>
          <w:rFonts w:ascii="Times New Roman" w:hAnsi="Times New Roman" w:cs="Times New Roman"/>
          <w:sz w:val="24"/>
          <w:szCs w:val="24"/>
        </w:rPr>
        <w:t xml:space="preserve"> In contrast, humans harbor a</w:t>
      </w:r>
      <w:r w:rsidR="00B7358F">
        <w:rPr>
          <w:rFonts w:ascii="Times New Roman" w:hAnsi="Times New Roman" w:cs="Times New Roman"/>
          <w:sz w:val="24"/>
          <w:szCs w:val="24"/>
        </w:rPr>
        <w:t>n</w:t>
      </w:r>
      <w:r w:rsidRPr="0036519A">
        <w:rPr>
          <w:rFonts w:ascii="Times New Roman" w:hAnsi="Times New Roman" w:cs="Times New Roman"/>
          <w:sz w:val="24"/>
          <w:szCs w:val="24"/>
        </w:rPr>
        <w:t xml:space="preserve"> array of species in designed spaces owing to variability in decision-making relative to the environmental factors they influence either directly or indirectly.</w:t>
      </w:r>
    </w:p>
    <w:p w14:paraId="59CE82AA" w14:textId="77777777" w:rsidR="008C1ED1" w:rsidRDefault="008C1ED1" w:rsidP="008C1ED1">
      <w:pPr>
        <w:rPr>
          <w:rFonts w:ascii="Times New Roman" w:hAnsi="Times New Roman" w:cs="Times New Roman"/>
          <w:sz w:val="24"/>
          <w:szCs w:val="24"/>
        </w:rPr>
      </w:pPr>
    </w:p>
    <w:p w14:paraId="556A5757" w14:textId="0E84EFF3" w:rsidR="00D14BE4" w:rsidRDefault="00000000" w:rsidP="008C1ED1">
      <w:pPr>
        <w:rPr>
          <w:rFonts w:ascii="Times New Roman" w:hAnsi="Times New Roman" w:cs="Times New Roman"/>
          <w:sz w:val="24"/>
          <w:szCs w:val="24"/>
        </w:rPr>
      </w:pPr>
      <w:r w:rsidRPr="0036519A">
        <w:rPr>
          <w:rFonts w:ascii="Times New Roman" w:hAnsi="Times New Roman" w:cs="Times New Roman"/>
          <w:sz w:val="24"/>
          <w:szCs w:val="24"/>
        </w:rPr>
        <w:t>In urban environments, human activities can alter multiple mechanisms that influence patterns of scale-dependent biodiversity. First, people are agents of dispersal, often moving a few species across habitat patches, potentially homogenizing species assemblages in highly human</w:t>
      </w:r>
      <w:del w:id="18" w:author="Christopher Swan" w:date="2024-02-21T10:10:00Z">
        <w:r w:rsidRPr="0036519A">
          <w:rPr>
            <w:rFonts w:ascii="Times New Roman" w:hAnsi="Times New Roman" w:cs="Times New Roman"/>
            <w:sz w:val="24"/>
            <w:szCs w:val="24"/>
          </w:rPr>
          <w:delText xml:space="preserve"> </w:delText>
        </w:r>
      </w:del>
      <w:ins w:id="19" w:author="Christopher Swan" w:date="2024-02-21T10:10:00Z">
        <w:r w:rsidR="002B5EAD">
          <w:rPr>
            <w:rFonts w:ascii="Times New Roman" w:hAnsi="Times New Roman" w:cs="Times New Roman"/>
            <w:sz w:val="24"/>
            <w:szCs w:val="24"/>
          </w:rPr>
          <w:t>-</w:t>
        </w:r>
      </w:ins>
      <w:r w:rsidR="002B5EAD">
        <w:rPr>
          <w:rFonts w:ascii="Times New Roman" w:hAnsi="Times New Roman" w:cs="Times New Roman"/>
          <w:sz w:val="24"/>
          <w:szCs w:val="24"/>
        </w:rPr>
        <w:t xml:space="preserve">controlled patches </w:t>
      </w:r>
      <w:del w:id="20" w:author="Christopher Swan" w:date="2024-02-21T10:10:00Z">
        <w:r w:rsidRPr="0036519A">
          <w:rPr>
            <w:rFonts w:ascii="Times New Roman" w:hAnsi="Times New Roman" w:cs="Times New Roman"/>
            <w:sz w:val="24"/>
            <w:szCs w:val="24"/>
          </w:rPr>
          <w:delText>(</w:delText>
        </w:r>
        <w:r>
          <w:fldChar w:fldCharType="begin"/>
        </w:r>
        <w:r>
          <w:delInstrText>HYPERLINK "https://doi.org/10.1016/j.gecco.2022.e02243"</w:delInstrText>
        </w:r>
        <w:r>
          <w:fldChar w:fldCharType="separate"/>
        </w:r>
        <w:r w:rsidRPr="00B7358F">
          <w:rPr>
            <w:rStyle w:val="Hyperlink"/>
            <w:rFonts w:ascii="Times New Roman" w:hAnsi="Times New Roman" w:cs="Times New Roman"/>
            <w:sz w:val="24"/>
            <w:szCs w:val="24"/>
          </w:rPr>
          <w:delText>de Barros Ruas et al. 2022</w:delText>
        </w:r>
        <w:r>
          <w:rPr>
            <w:rStyle w:val="Hyperlink"/>
            <w:rFonts w:ascii="Times New Roman" w:hAnsi="Times New Roman" w:cs="Times New Roman"/>
            <w:sz w:val="24"/>
            <w:szCs w:val="24"/>
          </w:rPr>
          <w:fldChar w:fldCharType="end"/>
        </w:r>
        <w:r w:rsidRPr="0036519A">
          <w:rPr>
            <w:rFonts w:ascii="Times New Roman" w:hAnsi="Times New Roman" w:cs="Times New Roman"/>
            <w:sz w:val="24"/>
            <w:szCs w:val="24"/>
          </w:rPr>
          <w:delText>).</w:delText>
        </w:r>
      </w:del>
      <w:ins w:id="21" w:author="Christopher Swan" w:date="2024-02-21T10:10:00Z">
        <w:r w:rsidR="002B5EAD">
          <w:rPr>
            <w:rFonts w:ascii="Times New Roman" w:hAnsi="Times New Roman" w:cs="Times New Roman"/>
            <w:sz w:val="24"/>
            <w:szCs w:val="24"/>
          </w:rPr>
          <w:t>(de Barros Ruas et al.,</w:t>
        </w:r>
        <w:r w:rsidRPr="0036519A">
          <w:rPr>
            <w:rFonts w:ascii="Times New Roman" w:hAnsi="Times New Roman" w:cs="Times New Roman"/>
            <w:sz w:val="24"/>
            <w:szCs w:val="24"/>
          </w:rPr>
          <w:t>).</w:t>
        </w:r>
      </w:ins>
      <w:r w:rsidRPr="0036519A">
        <w:rPr>
          <w:rFonts w:ascii="Times New Roman" w:hAnsi="Times New Roman" w:cs="Times New Roman"/>
          <w:sz w:val="24"/>
          <w:szCs w:val="24"/>
        </w:rPr>
        <w:t xml:space="preserve"> Second, humans can greatly influence species birth and death rates in urban ecosystems compared to remnant natural habitats. People place</w:t>
      </w:r>
      <w:del w:id="22" w:author="Christopher Swan" w:date="2024-02-21T10:10:00Z">
        <w:r w:rsidR="00B7358F">
          <w:rPr>
            <w:rFonts w:ascii="Times New Roman" w:hAnsi="Times New Roman" w:cs="Times New Roman"/>
            <w:sz w:val="24"/>
            <w:szCs w:val="24"/>
          </w:rPr>
          <w:delText>,</w:delText>
        </w:r>
      </w:del>
      <w:r w:rsidR="002B5EAD">
        <w:rPr>
          <w:rFonts w:ascii="Times New Roman" w:hAnsi="Times New Roman" w:cs="Times New Roman"/>
          <w:sz w:val="24"/>
          <w:szCs w:val="24"/>
        </w:rPr>
        <w:t xml:space="preserve"> or eliminate</w:t>
      </w:r>
      <w:del w:id="23" w:author="Christopher Swan" w:date="2024-02-21T10:10:00Z">
        <w:r w:rsidR="00B7358F">
          <w:rPr>
            <w:rFonts w:ascii="Times New Roman" w:hAnsi="Times New Roman" w:cs="Times New Roman"/>
            <w:sz w:val="24"/>
            <w:szCs w:val="24"/>
          </w:rPr>
          <w:delText>,</w:delText>
        </w:r>
      </w:del>
      <w:r w:rsidR="002B5EAD">
        <w:rPr>
          <w:rFonts w:ascii="Times New Roman" w:hAnsi="Times New Roman" w:cs="Times New Roman"/>
          <w:sz w:val="24"/>
          <w:szCs w:val="24"/>
        </w:rPr>
        <w:t xml:space="preserve"> species on the landscape, facilitating patterns of coexistence</w:t>
      </w:r>
      <w:del w:id="24" w:author="Christopher Swan" w:date="2024-02-21T10:10:00Z">
        <w:r w:rsidRPr="0036519A">
          <w:rPr>
            <w:rFonts w:ascii="Times New Roman" w:hAnsi="Times New Roman" w:cs="Times New Roman"/>
            <w:sz w:val="24"/>
            <w:szCs w:val="24"/>
          </w:rPr>
          <w:delText>,</w:delText>
        </w:r>
      </w:del>
      <w:r w:rsidRPr="0036519A">
        <w:rPr>
          <w:rFonts w:ascii="Times New Roman" w:hAnsi="Times New Roman" w:cs="Times New Roman"/>
          <w:sz w:val="24"/>
          <w:szCs w:val="24"/>
        </w:rPr>
        <w:t xml:space="preserve"> but side-step natural rates of birth and death, as well as patterns of dispersal. Third, humans can alter the heterogeneity of habitats, either directly by altering soil and light conditions in urban habitats</w:t>
      </w:r>
      <w:del w:id="25" w:author="Christopher Swan" w:date="2024-02-21T10:10:00Z">
        <w:r w:rsidRPr="0036519A">
          <w:rPr>
            <w:rFonts w:ascii="Times New Roman" w:hAnsi="Times New Roman" w:cs="Times New Roman"/>
            <w:sz w:val="24"/>
            <w:szCs w:val="24"/>
          </w:rPr>
          <w:delText>,</w:delText>
        </w:r>
      </w:del>
      <w:r w:rsidR="002B5EAD">
        <w:rPr>
          <w:rFonts w:ascii="Times New Roman" w:hAnsi="Times New Roman" w:cs="Times New Roman"/>
          <w:sz w:val="24"/>
          <w:szCs w:val="24"/>
        </w:rPr>
        <w:t xml:space="preserve"> or indirectly</w:t>
      </w:r>
      <w:del w:id="26" w:author="Christopher Swan" w:date="2024-02-21T10:10:00Z">
        <w:r w:rsidRPr="0036519A">
          <w:rPr>
            <w:rFonts w:ascii="Times New Roman" w:hAnsi="Times New Roman" w:cs="Times New Roman"/>
            <w:sz w:val="24"/>
            <w:szCs w:val="24"/>
          </w:rPr>
          <w:delText>,</w:delText>
        </w:r>
      </w:del>
      <w:r w:rsidR="002B5EAD">
        <w:rPr>
          <w:rFonts w:ascii="Times New Roman" w:hAnsi="Times New Roman" w:cs="Times New Roman"/>
          <w:sz w:val="24"/>
          <w:szCs w:val="24"/>
        </w:rPr>
        <w:t xml:space="preserve"> by building in certain parts of landscapes</w:t>
      </w:r>
      <w:del w:id="27" w:author="Christopher Swan" w:date="2024-02-21T10:10:00Z">
        <w:r w:rsidRPr="0036519A">
          <w:rPr>
            <w:rFonts w:ascii="Times New Roman" w:hAnsi="Times New Roman" w:cs="Times New Roman"/>
            <w:sz w:val="24"/>
            <w:szCs w:val="24"/>
          </w:rPr>
          <w:delText>,</w:delText>
        </w:r>
      </w:del>
      <w:r w:rsidRPr="0036519A">
        <w:rPr>
          <w:rFonts w:ascii="Times New Roman" w:hAnsi="Times New Roman" w:cs="Times New Roman"/>
          <w:sz w:val="24"/>
          <w:szCs w:val="24"/>
        </w:rPr>
        <w:t xml:space="preserve"> while leaving other parts of the landscapes (e.g., more topographically complex habitats) less built. </w:t>
      </w:r>
      <w:r w:rsidR="00D14BE4" w:rsidRPr="0036519A">
        <w:rPr>
          <w:rFonts w:ascii="Times New Roman" w:hAnsi="Times New Roman" w:cs="Times New Roman"/>
          <w:sz w:val="24"/>
          <w:szCs w:val="24"/>
        </w:rPr>
        <w:t xml:space="preserve">By increasing rates of </w:t>
      </w:r>
      <w:r w:rsidR="00D14BE4" w:rsidRPr="0036519A">
        <w:rPr>
          <w:rFonts w:ascii="Times New Roman" w:hAnsi="Times New Roman" w:cs="Times New Roman"/>
          <w:sz w:val="24"/>
          <w:szCs w:val="24"/>
        </w:rPr>
        <w:lastRenderedPageBreak/>
        <w:t xml:space="preserve">dispersal, favoring demographic traits of certain species, and/or reducing the degree of habitat heterogeneity, we might expect </w:t>
      </w:r>
      <w:del w:id="28" w:author="Christopher Swan" w:date="2024-02-21T10:10:00Z">
        <w:r w:rsidR="00D14BE4" w:rsidRPr="0036519A">
          <w:rPr>
            <w:rFonts w:ascii="Times New Roman" w:hAnsi="Times New Roman" w:cs="Times New Roman"/>
            <w:sz w:val="24"/>
            <w:szCs w:val="24"/>
          </w:rPr>
          <w:delText>b</w:delText>
        </w:r>
      </w:del>
      <w:ins w:id="29" w:author="Christopher Swan" w:date="2024-02-21T10:10:00Z">
        <w:r w:rsidR="002B5EAD">
          <w:rPr>
            <w:rFonts w:ascii="Times New Roman" w:hAnsi="Times New Roman" w:cs="Times New Roman"/>
            <w:sz w:val="24"/>
            <w:szCs w:val="24"/>
            <w:lang w:val="el-GR"/>
          </w:rPr>
          <w:t>β</w:t>
        </w:r>
      </w:ins>
      <w:r w:rsidR="00D14BE4" w:rsidRPr="0036519A">
        <w:rPr>
          <w:rFonts w:ascii="Times New Roman" w:hAnsi="Times New Roman" w:cs="Times New Roman"/>
          <w:sz w:val="24"/>
          <w:szCs w:val="24"/>
        </w:rPr>
        <w:t xml:space="preserve">-diversity to be lower in urban environments (i.e., more homogenized; </w:t>
      </w:r>
      <w:hyperlink r:id="rId13" w:history="1">
        <w:r w:rsidR="00D14BE4" w:rsidRPr="00B7358F">
          <w:rPr>
            <w:rStyle w:val="Hyperlink"/>
            <w:rFonts w:ascii="Times New Roman" w:hAnsi="Times New Roman" w:cs="Times New Roman"/>
            <w:sz w:val="24"/>
            <w:szCs w:val="24"/>
          </w:rPr>
          <w:t>McKinney 2006</w:t>
        </w:r>
      </w:hyperlink>
      <w:r w:rsidR="00D14BE4">
        <w:rPr>
          <w:rFonts w:ascii="Times New Roman" w:hAnsi="Times New Roman" w:cs="Times New Roman"/>
          <w:sz w:val="24"/>
          <w:szCs w:val="24"/>
        </w:rPr>
        <w:t xml:space="preserve">; </w:t>
      </w:r>
      <w:hyperlink r:id="rId14" w:history="1">
        <w:proofErr w:type="spellStart"/>
        <w:r w:rsidR="00D14BE4" w:rsidRPr="00B7358F">
          <w:rPr>
            <w:rStyle w:val="Hyperlink"/>
            <w:rFonts w:ascii="Times New Roman" w:hAnsi="Times New Roman" w:cs="Times New Roman"/>
            <w:sz w:val="24"/>
            <w:szCs w:val="24"/>
          </w:rPr>
          <w:t>Lokatis</w:t>
        </w:r>
        <w:proofErr w:type="spellEnd"/>
        <w:r w:rsidR="00D14BE4" w:rsidRPr="00B7358F">
          <w:rPr>
            <w:rStyle w:val="Hyperlink"/>
            <w:rFonts w:ascii="Times New Roman" w:hAnsi="Times New Roman" w:cs="Times New Roman"/>
            <w:sz w:val="24"/>
            <w:szCs w:val="24"/>
          </w:rPr>
          <w:t xml:space="preserve"> and Jeschke 2022</w:t>
        </w:r>
      </w:hyperlink>
      <w:r w:rsidR="00D14BE4" w:rsidRPr="0036519A">
        <w:rPr>
          <w:rFonts w:ascii="Times New Roman" w:hAnsi="Times New Roman" w:cs="Times New Roman"/>
          <w:sz w:val="24"/>
          <w:szCs w:val="24"/>
        </w:rPr>
        <w:t xml:space="preserve">), and thus the scaling between </w:t>
      </w:r>
      <w:r w:rsidR="00D14BE4" w:rsidRPr="00267067">
        <w:rPr>
          <w:rFonts w:ascii="Times New Roman" w:hAnsi="Times New Roman" w:cs="Times New Roman"/>
          <w:color w:val="282828"/>
          <w:sz w:val="24"/>
          <w:szCs w:val="24"/>
          <w:shd w:val="clear" w:color="auto" w:fill="FFFFFF"/>
        </w:rPr>
        <w:t>α</w:t>
      </w:r>
      <w:r w:rsidR="00D14BE4" w:rsidRPr="0036519A">
        <w:rPr>
          <w:rFonts w:ascii="Times New Roman" w:hAnsi="Times New Roman" w:cs="Times New Roman"/>
          <w:sz w:val="24"/>
          <w:szCs w:val="24"/>
        </w:rPr>
        <w:t xml:space="preserve"> and </w:t>
      </w:r>
      <w:r w:rsidR="00D14BE4" w:rsidRPr="00267067">
        <w:rPr>
          <w:rFonts w:ascii="Times New Roman" w:hAnsi="Times New Roman" w:cs="Times New Roman"/>
          <w:sz w:val="24"/>
          <w:szCs w:val="24"/>
        </w:rPr>
        <w:t>γ</w:t>
      </w:r>
      <w:r w:rsidR="00D14BE4" w:rsidRPr="0036519A">
        <w:rPr>
          <w:rFonts w:ascii="Times New Roman" w:hAnsi="Times New Roman" w:cs="Times New Roman"/>
          <w:sz w:val="24"/>
          <w:szCs w:val="24"/>
        </w:rPr>
        <w:t xml:space="preserve"> diversity to be low. However, because human activities might decouple species demographic rates from local conditions (i.e., reduced competition, reduced enemies), and habitat heterogeneity might be higher in some cases, it is also possible that </w:t>
      </w:r>
      <w:r w:rsidR="00D14BE4" w:rsidRPr="00267067">
        <w:rPr>
          <w:rFonts w:ascii="Times New Roman" w:hAnsi="Times New Roman" w:cs="Times New Roman"/>
          <w:color w:val="282828"/>
          <w:sz w:val="24"/>
          <w:szCs w:val="24"/>
          <w:shd w:val="clear" w:color="auto" w:fill="FFFFFF"/>
        </w:rPr>
        <w:t>β</w:t>
      </w:r>
      <w:r w:rsidR="00D14BE4" w:rsidRPr="0036519A">
        <w:rPr>
          <w:rFonts w:ascii="Times New Roman" w:hAnsi="Times New Roman" w:cs="Times New Roman"/>
          <w:sz w:val="24"/>
          <w:szCs w:val="24"/>
        </w:rPr>
        <w:t xml:space="preserve">-diversity can be higher in urban environments (i.e., more differentiated; </w:t>
      </w:r>
      <w:proofErr w:type="spellStart"/>
      <w:r w:rsidR="00D14BE4" w:rsidRPr="0036519A">
        <w:rPr>
          <w:rFonts w:ascii="Times New Roman" w:hAnsi="Times New Roman" w:cs="Times New Roman"/>
          <w:sz w:val="24"/>
          <w:szCs w:val="24"/>
        </w:rPr>
        <w:t>Socolar</w:t>
      </w:r>
      <w:proofErr w:type="spellEnd"/>
      <w:r w:rsidR="00D14BE4" w:rsidRPr="0036519A">
        <w:rPr>
          <w:rFonts w:ascii="Times New Roman" w:hAnsi="Times New Roman" w:cs="Times New Roman"/>
          <w:sz w:val="24"/>
          <w:szCs w:val="24"/>
        </w:rPr>
        <w:t xml:space="preserve"> et al. 2016). </w:t>
      </w:r>
      <w:r w:rsidRPr="0036519A">
        <w:rPr>
          <w:rFonts w:ascii="Times New Roman" w:hAnsi="Times New Roman" w:cs="Times New Roman"/>
          <w:sz w:val="24"/>
          <w:szCs w:val="24"/>
        </w:rPr>
        <w:t>Ultimately, the influence of urban environments on patterns of scale-dependent biodiversity will depend on the interplay between human influence on rates of dispersal, birth and death rates, and habitat heterogeneity (</w:t>
      </w:r>
      <w:proofErr w:type="spellStart"/>
      <w:r w:rsidRPr="0036519A">
        <w:rPr>
          <w:rFonts w:ascii="Times New Roman" w:hAnsi="Times New Roman" w:cs="Times New Roman"/>
          <w:sz w:val="24"/>
          <w:szCs w:val="24"/>
        </w:rPr>
        <w:t>Moquet</w:t>
      </w:r>
      <w:proofErr w:type="spellEnd"/>
      <w:r w:rsidRPr="0036519A">
        <w:rPr>
          <w:rFonts w:ascii="Times New Roman" w:hAnsi="Times New Roman" w:cs="Times New Roman"/>
          <w:sz w:val="24"/>
          <w:szCs w:val="24"/>
        </w:rPr>
        <w:t xml:space="preserve"> and </w:t>
      </w:r>
      <w:proofErr w:type="spellStart"/>
      <w:r w:rsidRPr="0036519A">
        <w:rPr>
          <w:rFonts w:ascii="Times New Roman" w:hAnsi="Times New Roman" w:cs="Times New Roman"/>
          <w:sz w:val="24"/>
          <w:szCs w:val="24"/>
        </w:rPr>
        <w:t>Loreau</w:t>
      </w:r>
      <w:proofErr w:type="spellEnd"/>
      <w:r w:rsidRPr="0036519A">
        <w:rPr>
          <w:rFonts w:ascii="Times New Roman" w:hAnsi="Times New Roman" w:cs="Times New Roman"/>
          <w:sz w:val="24"/>
          <w:szCs w:val="24"/>
        </w:rPr>
        <w:t xml:space="preserve"> 2003, Thompson et al 2020). </w:t>
      </w:r>
    </w:p>
    <w:p w14:paraId="28BB4571" w14:textId="77777777" w:rsidR="008C1ED1" w:rsidRDefault="008C1ED1" w:rsidP="008C1ED1">
      <w:pPr>
        <w:rPr>
          <w:rFonts w:ascii="Times New Roman" w:hAnsi="Times New Roman" w:cs="Times New Roman"/>
          <w:sz w:val="24"/>
          <w:szCs w:val="24"/>
        </w:rPr>
      </w:pPr>
    </w:p>
    <w:p w14:paraId="5994D5A5" w14:textId="048C01B2" w:rsidR="00970BD9" w:rsidRPr="0036519A" w:rsidRDefault="00D14BE4" w:rsidP="008C1ED1">
      <w:pPr>
        <w:rPr>
          <w:rFonts w:ascii="Times New Roman" w:hAnsi="Times New Roman" w:cs="Times New Roman"/>
          <w:sz w:val="24"/>
          <w:szCs w:val="24"/>
        </w:rPr>
      </w:pPr>
      <w:r>
        <w:rPr>
          <w:rFonts w:ascii="Times New Roman" w:hAnsi="Times New Roman" w:cs="Times New Roman"/>
          <w:sz w:val="24"/>
          <w:szCs w:val="24"/>
        </w:rPr>
        <w:t xml:space="preserve">Despite the potential mechanisms, no clear pattern has been found (REFS). This is </w:t>
      </w:r>
      <w:del w:id="30" w:author="Christopher Swan" w:date="2024-02-21T10:10:00Z">
        <w:r>
          <w:rPr>
            <w:rFonts w:ascii="Times New Roman" w:hAnsi="Times New Roman" w:cs="Times New Roman"/>
            <w:sz w:val="24"/>
            <w:szCs w:val="24"/>
          </w:rPr>
          <w:delText>possibly</w:delText>
        </w:r>
      </w:del>
      <w:ins w:id="31" w:author="Christopher Swan" w:date="2024-02-21T10:10:00Z">
        <w:r>
          <w:rPr>
            <w:rFonts w:ascii="Times New Roman" w:hAnsi="Times New Roman" w:cs="Times New Roman"/>
            <w:sz w:val="24"/>
            <w:szCs w:val="24"/>
          </w:rPr>
          <w:t>possibl</w:t>
        </w:r>
        <w:r w:rsidR="002B5EAD">
          <w:rPr>
            <w:rFonts w:ascii="Times New Roman" w:hAnsi="Times New Roman" w:cs="Times New Roman"/>
            <w:sz w:val="24"/>
            <w:szCs w:val="24"/>
          </w:rPr>
          <w:t>e</w:t>
        </w:r>
      </w:ins>
      <w:r w:rsidR="002B5EAD">
        <w:rPr>
          <w:rFonts w:ascii="Times New Roman" w:hAnsi="Times New Roman" w:cs="Times New Roman"/>
          <w:sz w:val="24"/>
          <w:szCs w:val="24"/>
        </w:rPr>
        <w:t xml:space="preserve">, in part, because quantifications of </w:t>
      </w:r>
      <w:del w:id="32" w:author="Christopher Swan" w:date="2024-02-21T10:10:00Z">
        <w:r w:rsidRPr="0036519A">
          <w:rPr>
            <w:rFonts w:ascii="Times New Roman" w:hAnsi="Times New Roman" w:cs="Times New Roman"/>
            <w:sz w:val="24"/>
            <w:szCs w:val="24"/>
          </w:rPr>
          <w:delText>beta</w:delText>
        </w:r>
      </w:del>
      <w:ins w:id="33" w:author="Christopher Swan" w:date="2024-02-21T10:10:00Z">
        <w:r w:rsidR="002B5EAD">
          <w:rPr>
            <w:rFonts w:ascii="Times New Roman" w:hAnsi="Times New Roman" w:cs="Times New Roman"/>
            <w:sz w:val="24"/>
            <w:szCs w:val="24"/>
            <w:lang w:val="el-GR"/>
          </w:rPr>
          <w:t>β</w:t>
        </w:r>
      </w:ins>
      <w:r w:rsidR="002B5EAD" w:rsidRPr="002B5EAD">
        <w:rPr>
          <w:rFonts w:ascii="Times New Roman" w:hAnsi="Times New Roman"/>
          <w:sz w:val="24"/>
          <w:lang w:val="en-US"/>
          <w:rPrChange w:id="34" w:author="Christopher Swan" w:date="2024-02-21T10:10:00Z">
            <w:rPr>
              <w:rFonts w:ascii="Times New Roman" w:hAnsi="Times New Roman"/>
              <w:sz w:val="24"/>
            </w:rPr>
          </w:rPrChange>
        </w:rPr>
        <w:t>-</w:t>
      </w:r>
      <w:r w:rsidRPr="0036519A">
        <w:rPr>
          <w:rFonts w:ascii="Times New Roman" w:hAnsi="Times New Roman" w:cs="Times New Roman"/>
          <w:sz w:val="24"/>
          <w:szCs w:val="24"/>
        </w:rPr>
        <w:t xml:space="preserve">diversity do not always capture the expected patterns. This is because quantifications of </w:t>
      </w:r>
      <w:del w:id="35" w:author="Christopher Swan" w:date="2024-02-21T10:10:00Z">
        <w:r w:rsidRPr="0036519A">
          <w:rPr>
            <w:rFonts w:ascii="Times New Roman" w:hAnsi="Times New Roman" w:cs="Times New Roman"/>
            <w:sz w:val="24"/>
            <w:szCs w:val="24"/>
          </w:rPr>
          <w:delText>beta</w:delText>
        </w:r>
      </w:del>
      <w:ins w:id="36" w:author="Christopher Swan" w:date="2024-02-21T10:10:00Z">
        <w:r w:rsidR="002B5EAD">
          <w:rPr>
            <w:rFonts w:ascii="Times New Roman" w:hAnsi="Times New Roman" w:cs="Times New Roman"/>
            <w:sz w:val="24"/>
            <w:szCs w:val="24"/>
            <w:lang w:val="el-GR"/>
          </w:rPr>
          <w:t>β</w:t>
        </w:r>
      </w:ins>
      <w:r w:rsidRPr="0036519A">
        <w:rPr>
          <w:rFonts w:ascii="Times New Roman" w:hAnsi="Times New Roman" w:cs="Times New Roman"/>
          <w:sz w:val="24"/>
          <w:szCs w:val="24"/>
        </w:rPr>
        <w:t>-diversity, like other measures of diversity (</w:t>
      </w:r>
      <w:del w:id="37" w:author="Christopher Swan" w:date="2024-02-21T10:10:00Z">
        <w:r w:rsidRPr="0036519A">
          <w:rPr>
            <w:rFonts w:ascii="Times New Roman" w:hAnsi="Times New Roman" w:cs="Times New Roman"/>
            <w:sz w:val="24"/>
            <w:szCs w:val="24"/>
          </w:rPr>
          <w:delText>a</w:delText>
        </w:r>
      </w:del>
      <w:ins w:id="38" w:author="Christopher Swan" w:date="2024-02-21T10:10:00Z">
        <w:r w:rsidR="002B5EAD">
          <w:rPr>
            <w:rFonts w:ascii="Times New Roman" w:hAnsi="Times New Roman" w:cs="Times New Roman"/>
            <w:sz w:val="24"/>
            <w:szCs w:val="24"/>
            <w:lang w:val="el-GR"/>
          </w:rPr>
          <w:t>α</w:t>
        </w:r>
      </w:ins>
      <w:r w:rsidRPr="0036519A">
        <w:rPr>
          <w:rFonts w:ascii="Times New Roman" w:hAnsi="Times New Roman" w:cs="Times New Roman"/>
          <w:sz w:val="24"/>
          <w:szCs w:val="24"/>
        </w:rPr>
        <w:t xml:space="preserve"> and </w:t>
      </w:r>
      <w:del w:id="39" w:author="Christopher Swan" w:date="2024-02-21T10:10:00Z">
        <w:r w:rsidRPr="0036519A">
          <w:rPr>
            <w:rFonts w:ascii="Times New Roman" w:hAnsi="Times New Roman" w:cs="Times New Roman"/>
            <w:sz w:val="24"/>
            <w:szCs w:val="24"/>
          </w:rPr>
          <w:delText>g), is</w:delText>
        </w:r>
      </w:del>
      <w:ins w:id="40" w:author="Christopher Swan" w:date="2024-02-21T10:10:00Z">
        <w:r w:rsidR="002B5EAD">
          <w:rPr>
            <w:rFonts w:ascii="Times New Roman" w:hAnsi="Times New Roman" w:cs="Times New Roman"/>
            <w:sz w:val="24"/>
            <w:szCs w:val="24"/>
            <w:lang w:val="el-GR"/>
          </w:rPr>
          <w:t>γ</w:t>
        </w:r>
        <w:r w:rsidRPr="0036519A">
          <w:rPr>
            <w:rFonts w:ascii="Times New Roman" w:hAnsi="Times New Roman" w:cs="Times New Roman"/>
            <w:sz w:val="24"/>
            <w:szCs w:val="24"/>
          </w:rPr>
          <w:t xml:space="preserve">), </w:t>
        </w:r>
        <w:r w:rsidR="002B5EAD" w:rsidRPr="00E501A7">
          <w:rPr>
            <w:rFonts w:ascii="Times New Roman" w:hAnsi="Times New Roman" w:cs="Times New Roman"/>
            <w:sz w:val="24"/>
            <w:szCs w:val="24"/>
            <w:lang w:val="en-US"/>
          </w:rPr>
          <w:t>are</w:t>
        </w:r>
      </w:ins>
      <w:r w:rsidRPr="0036519A">
        <w:rPr>
          <w:rFonts w:ascii="Times New Roman" w:hAnsi="Times New Roman" w:cs="Times New Roman"/>
          <w:sz w:val="24"/>
          <w:szCs w:val="24"/>
        </w:rPr>
        <w:t xml:space="preserve"> strongly influenced by sampling processes, and in particular, the number of individuals </w:t>
      </w:r>
      <w:proofErr w:type="gramStart"/>
      <w:r w:rsidRPr="0036519A">
        <w:rPr>
          <w:rFonts w:ascii="Times New Roman" w:hAnsi="Times New Roman" w:cs="Times New Roman"/>
          <w:sz w:val="24"/>
          <w:szCs w:val="24"/>
        </w:rPr>
        <w:t>in a given</w:t>
      </w:r>
      <w:proofErr w:type="gramEnd"/>
      <w:r w:rsidRPr="0036519A">
        <w:rPr>
          <w:rFonts w:ascii="Times New Roman" w:hAnsi="Times New Roman" w:cs="Times New Roman"/>
          <w:sz w:val="24"/>
          <w:szCs w:val="24"/>
        </w:rPr>
        <w:t xml:space="preserve"> sample, as well as the relative abundances of species in the sample (e.g., Chase et al. 2018, McGlinn et al. 2019, Engel et al. 2021). That is, </w:t>
      </w:r>
      <w:del w:id="41" w:author="Christopher Swan" w:date="2024-02-21T10:10:00Z">
        <w:r w:rsidRPr="0036519A">
          <w:rPr>
            <w:rFonts w:ascii="Times New Roman" w:hAnsi="Times New Roman" w:cs="Times New Roman"/>
            <w:sz w:val="24"/>
            <w:szCs w:val="24"/>
          </w:rPr>
          <w:delText>beta</w:delText>
        </w:r>
      </w:del>
      <w:ins w:id="42" w:author="Christopher Swan" w:date="2024-02-21T10:10:00Z">
        <w:r w:rsidR="002B5EAD">
          <w:rPr>
            <w:rFonts w:ascii="Times New Roman" w:hAnsi="Times New Roman" w:cs="Times New Roman"/>
            <w:sz w:val="24"/>
            <w:szCs w:val="24"/>
            <w:lang w:val="el-GR"/>
          </w:rPr>
          <w:t>β</w:t>
        </w:r>
      </w:ins>
      <w:r w:rsidRPr="0036519A">
        <w:rPr>
          <w:rFonts w:ascii="Times New Roman" w:hAnsi="Times New Roman" w:cs="Times New Roman"/>
          <w:sz w:val="24"/>
          <w:szCs w:val="24"/>
        </w:rPr>
        <w:t>-diversity can be higher or lower from one landscape to the next, not just because of (</w:t>
      </w:r>
      <w:proofErr w:type="spellStart"/>
      <w:r w:rsidRPr="0036519A">
        <w:rPr>
          <w:rFonts w:ascii="Times New Roman" w:hAnsi="Times New Roman" w:cs="Times New Roman"/>
          <w:sz w:val="24"/>
          <w:szCs w:val="24"/>
        </w:rPr>
        <w:t>i</w:t>
      </w:r>
      <w:proofErr w:type="spellEnd"/>
      <w:r w:rsidRPr="0036519A">
        <w:rPr>
          <w:rFonts w:ascii="Times New Roman" w:hAnsi="Times New Roman" w:cs="Times New Roman"/>
          <w:sz w:val="24"/>
          <w:szCs w:val="24"/>
        </w:rPr>
        <w:t xml:space="preserve">) non-random differences in species composition across sites, as is typically assumed, but also because of (ii) differences in the total numbers of individuals in a landscape (e.g., landscapes with fewer individuals can have higher </w:t>
      </w:r>
      <w:del w:id="43" w:author="Christopher Swan" w:date="2024-02-21T10:10:00Z">
        <w:r w:rsidRPr="0036519A">
          <w:rPr>
            <w:rFonts w:ascii="Times New Roman" w:hAnsi="Times New Roman" w:cs="Times New Roman"/>
            <w:sz w:val="24"/>
            <w:szCs w:val="24"/>
          </w:rPr>
          <w:delText>beta</w:delText>
        </w:r>
      </w:del>
      <w:ins w:id="44" w:author="Christopher Swan" w:date="2024-02-21T10:10:00Z">
        <w:r w:rsidR="002B5EAD">
          <w:rPr>
            <w:rFonts w:ascii="Times New Roman" w:hAnsi="Times New Roman" w:cs="Times New Roman"/>
            <w:sz w:val="24"/>
            <w:szCs w:val="24"/>
            <w:lang w:val="el-GR"/>
          </w:rPr>
          <w:t>β</w:t>
        </w:r>
      </w:ins>
      <w:r w:rsidRPr="0036519A">
        <w:rPr>
          <w:rFonts w:ascii="Times New Roman" w:hAnsi="Times New Roman" w:cs="Times New Roman"/>
          <w:sz w:val="24"/>
          <w:szCs w:val="24"/>
        </w:rPr>
        <w:t xml:space="preserve">-diversity than otherwise identical landscapes with more individuals), or (iii) differences in the relative abundances of species in a landscape (e.g., landscapes with more even communities will have higher </w:t>
      </w:r>
      <w:del w:id="45" w:author="Christopher Swan" w:date="2024-02-21T10:10:00Z">
        <w:r w:rsidRPr="0036519A">
          <w:rPr>
            <w:rFonts w:ascii="Times New Roman" w:hAnsi="Times New Roman" w:cs="Times New Roman"/>
            <w:sz w:val="24"/>
            <w:szCs w:val="24"/>
          </w:rPr>
          <w:delText>beta</w:delText>
        </w:r>
      </w:del>
      <w:ins w:id="46" w:author="Christopher Swan" w:date="2024-02-21T10:10:00Z">
        <w:r w:rsidR="002B5EAD">
          <w:rPr>
            <w:rFonts w:ascii="Times New Roman" w:hAnsi="Times New Roman" w:cs="Times New Roman"/>
            <w:sz w:val="24"/>
            <w:szCs w:val="24"/>
            <w:lang w:val="el-GR"/>
          </w:rPr>
          <w:t>β</w:t>
        </w:r>
      </w:ins>
      <w:r w:rsidRPr="0036519A">
        <w:rPr>
          <w:rFonts w:ascii="Times New Roman" w:hAnsi="Times New Roman" w:cs="Times New Roman"/>
          <w:sz w:val="24"/>
          <w:szCs w:val="24"/>
        </w:rPr>
        <w:t xml:space="preserve">-diversity than landscapes with less even communities).   </w:t>
      </w:r>
    </w:p>
    <w:p w14:paraId="14DD139F" w14:textId="77777777" w:rsidR="008C1ED1" w:rsidRDefault="008C1ED1">
      <w:pPr>
        <w:rPr>
          <w:rFonts w:ascii="Times New Roman" w:hAnsi="Times New Roman" w:cs="Times New Roman"/>
          <w:sz w:val="24"/>
          <w:szCs w:val="24"/>
        </w:rPr>
      </w:pPr>
    </w:p>
    <w:p w14:paraId="3DD4FD3F" w14:textId="44DA7300" w:rsidR="00970BD9" w:rsidRPr="0036519A" w:rsidRDefault="00000000">
      <w:pPr>
        <w:rPr>
          <w:rFonts w:ascii="Times New Roman" w:hAnsi="Times New Roman" w:cs="Times New Roman"/>
          <w:sz w:val="24"/>
          <w:szCs w:val="24"/>
        </w:rPr>
      </w:pPr>
      <w:r w:rsidRPr="0036519A">
        <w:rPr>
          <w:rFonts w:ascii="Times New Roman" w:hAnsi="Times New Roman" w:cs="Times New Roman"/>
          <w:sz w:val="24"/>
          <w:szCs w:val="24"/>
        </w:rPr>
        <w:t>Here, we used surveys of tree communities</w:t>
      </w:r>
      <w:r w:rsidR="00D14BE4">
        <w:rPr>
          <w:rFonts w:ascii="Times New Roman" w:hAnsi="Times New Roman" w:cs="Times New Roman"/>
          <w:sz w:val="24"/>
          <w:szCs w:val="24"/>
        </w:rPr>
        <w:t xml:space="preserve"> across four different cities in the United States</w:t>
      </w:r>
      <w:r w:rsidRPr="0036519A">
        <w:rPr>
          <w:rFonts w:ascii="Times New Roman" w:hAnsi="Times New Roman" w:cs="Times New Roman"/>
          <w:sz w:val="24"/>
          <w:szCs w:val="24"/>
        </w:rPr>
        <w:t xml:space="preserve"> to quantify the differences in diversity between remnant forest patches in</w:t>
      </w:r>
      <w:del w:id="47" w:author="Christopher Swan" w:date="2024-02-21T10:10:00Z">
        <w:r w:rsidRPr="0036519A">
          <w:rPr>
            <w:rFonts w:ascii="Times New Roman" w:hAnsi="Times New Roman" w:cs="Times New Roman"/>
            <w:sz w:val="24"/>
            <w:szCs w:val="24"/>
          </w:rPr>
          <w:delText>,</w:delText>
        </w:r>
      </w:del>
      <w:r w:rsidR="006E73D5" w:rsidRPr="00E501A7">
        <w:rPr>
          <w:rFonts w:ascii="Times New Roman" w:hAnsi="Times New Roman"/>
          <w:sz w:val="24"/>
          <w:lang w:val="en-US"/>
          <w:rPrChange w:id="48" w:author="Christopher Swan" w:date="2024-02-21T10:10:00Z">
            <w:rPr>
              <w:rFonts w:ascii="Times New Roman" w:hAnsi="Times New Roman"/>
              <w:sz w:val="24"/>
            </w:rPr>
          </w:rPrChange>
        </w:rPr>
        <w:t xml:space="preserve"> and adjacent to</w:t>
      </w:r>
      <w:del w:id="49" w:author="Christopher Swan" w:date="2024-02-21T10:10:00Z">
        <w:r w:rsidRPr="0036519A">
          <w:rPr>
            <w:rFonts w:ascii="Times New Roman" w:hAnsi="Times New Roman" w:cs="Times New Roman"/>
            <w:sz w:val="24"/>
            <w:szCs w:val="24"/>
          </w:rPr>
          <w:delText>,</w:delText>
        </w:r>
      </w:del>
      <w:r w:rsidRPr="0036519A">
        <w:rPr>
          <w:rFonts w:ascii="Times New Roman" w:hAnsi="Times New Roman" w:cs="Times New Roman"/>
          <w:sz w:val="24"/>
          <w:szCs w:val="24"/>
        </w:rPr>
        <w:t xml:space="preserve"> urban areas compared with </w:t>
      </w:r>
      <w:r w:rsidR="00D14BE4">
        <w:rPr>
          <w:rFonts w:ascii="Times New Roman" w:hAnsi="Times New Roman" w:cs="Times New Roman"/>
          <w:sz w:val="24"/>
          <w:szCs w:val="24"/>
        </w:rPr>
        <w:t>built-up</w:t>
      </w:r>
      <w:r w:rsidRPr="0036519A">
        <w:rPr>
          <w:rFonts w:ascii="Times New Roman" w:hAnsi="Times New Roman" w:cs="Times New Roman"/>
          <w:sz w:val="24"/>
          <w:szCs w:val="24"/>
        </w:rPr>
        <w:t xml:space="preserve"> land use types</w:t>
      </w:r>
      <w:r w:rsidR="00AB37EB">
        <w:rPr>
          <w:rFonts w:ascii="Times New Roman" w:hAnsi="Times New Roman" w:cs="Times New Roman"/>
          <w:sz w:val="24"/>
          <w:szCs w:val="24"/>
        </w:rPr>
        <w:t xml:space="preserve">. </w:t>
      </w:r>
      <w:r w:rsidRPr="0036519A">
        <w:rPr>
          <w:rFonts w:ascii="Times New Roman" w:hAnsi="Times New Roman" w:cs="Times New Roman"/>
          <w:sz w:val="24"/>
          <w:szCs w:val="24"/>
        </w:rPr>
        <w:t>Because remnant forest patches can largely be considered as natural, compared with other more anthropogenic land uses, we use a multi-scale analysis</w:t>
      </w:r>
      <w:del w:id="50" w:author="Christopher Swan" w:date="2024-02-21T10:10:00Z">
        <w:r w:rsidRPr="0036519A">
          <w:rPr>
            <w:rFonts w:ascii="Times New Roman" w:hAnsi="Times New Roman" w:cs="Times New Roman"/>
            <w:sz w:val="24"/>
            <w:szCs w:val="24"/>
          </w:rPr>
          <w:delText>,</w:delText>
        </w:r>
      </w:del>
      <w:r w:rsidRPr="0036519A">
        <w:rPr>
          <w:rFonts w:ascii="Times New Roman" w:hAnsi="Times New Roman" w:cs="Times New Roman"/>
          <w:sz w:val="24"/>
          <w:szCs w:val="24"/>
        </w:rPr>
        <w:t xml:space="preserve"> incorporating </w:t>
      </w:r>
      <w:del w:id="51" w:author="Christopher Swan" w:date="2024-02-21T10:10:00Z">
        <w:r w:rsidRPr="0036519A">
          <w:rPr>
            <w:rFonts w:ascii="Times New Roman" w:hAnsi="Times New Roman" w:cs="Times New Roman"/>
            <w:sz w:val="24"/>
            <w:szCs w:val="24"/>
          </w:rPr>
          <w:delText>alpha, gamma,</w:delText>
        </w:r>
      </w:del>
      <w:ins w:id="52" w:author="Christopher Swan" w:date="2024-02-21T10:10:00Z">
        <w:r w:rsidR="006E73D5">
          <w:rPr>
            <w:rFonts w:ascii="Times New Roman" w:hAnsi="Times New Roman" w:cs="Times New Roman"/>
            <w:sz w:val="24"/>
            <w:szCs w:val="24"/>
            <w:lang w:val="el-GR"/>
          </w:rPr>
          <w:t>α</w:t>
        </w:r>
        <w:r w:rsidR="006E73D5" w:rsidRPr="006E73D5">
          <w:rPr>
            <w:rFonts w:ascii="Times New Roman" w:hAnsi="Times New Roman" w:cs="Times New Roman"/>
            <w:sz w:val="24"/>
            <w:szCs w:val="24"/>
            <w:lang w:val="en-US"/>
          </w:rPr>
          <w:t>-</w:t>
        </w:r>
        <w:r w:rsidRPr="0036519A">
          <w:rPr>
            <w:rFonts w:ascii="Times New Roman" w:hAnsi="Times New Roman" w:cs="Times New Roman"/>
            <w:sz w:val="24"/>
            <w:szCs w:val="24"/>
          </w:rPr>
          <w:t xml:space="preserve">, </w:t>
        </w:r>
        <w:r w:rsidR="006E73D5">
          <w:rPr>
            <w:rFonts w:ascii="Times New Roman" w:hAnsi="Times New Roman" w:cs="Times New Roman"/>
            <w:sz w:val="24"/>
            <w:szCs w:val="24"/>
            <w:lang w:val="el-GR"/>
          </w:rPr>
          <w:t>γ</w:t>
        </w:r>
        <w:r w:rsidR="006E73D5" w:rsidRPr="006E73D5">
          <w:rPr>
            <w:rFonts w:ascii="Times New Roman" w:hAnsi="Times New Roman" w:cs="Times New Roman"/>
            <w:sz w:val="24"/>
            <w:szCs w:val="24"/>
            <w:lang w:val="en-US"/>
          </w:rPr>
          <w:t>-</w:t>
        </w:r>
        <w:r w:rsidRPr="0036519A">
          <w:rPr>
            <w:rFonts w:ascii="Times New Roman" w:hAnsi="Times New Roman" w:cs="Times New Roman"/>
            <w:sz w:val="24"/>
            <w:szCs w:val="24"/>
          </w:rPr>
          <w:t>,</w:t>
        </w:r>
      </w:ins>
      <w:r w:rsidRPr="0036519A">
        <w:rPr>
          <w:rFonts w:ascii="Times New Roman" w:hAnsi="Times New Roman" w:cs="Times New Roman"/>
          <w:sz w:val="24"/>
          <w:szCs w:val="24"/>
        </w:rPr>
        <w:t xml:space="preserve"> and </w:t>
      </w:r>
      <w:del w:id="53" w:author="Christopher Swan" w:date="2024-02-21T10:10:00Z">
        <w:r w:rsidRPr="0036519A">
          <w:rPr>
            <w:rFonts w:ascii="Times New Roman" w:hAnsi="Times New Roman" w:cs="Times New Roman"/>
            <w:sz w:val="24"/>
            <w:szCs w:val="24"/>
          </w:rPr>
          <w:delText>beta</w:delText>
        </w:r>
      </w:del>
      <w:ins w:id="54" w:author="Christopher Swan" w:date="2024-02-21T10:10:00Z">
        <w:r w:rsidR="006E73D5">
          <w:rPr>
            <w:rFonts w:ascii="Times New Roman" w:hAnsi="Times New Roman" w:cs="Times New Roman"/>
            <w:sz w:val="24"/>
            <w:szCs w:val="24"/>
            <w:lang w:val="el-GR"/>
          </w:rPr>
          <w:t>β</w:t>
        </w:r>
      </w:ins>
      <w:r w:rsidRPr="0036519A">
        <w:rPr>
          <w:rFonts w:ascii="Times New Roman" w:hAnsi="Times New Roman" w:cs="Times New Roman"/>
          <w:sz w:val="24"/>
          <w:szCs w:val="24"/>
        </w:rPr>
        <w:t>-diversity</w:t>
      </w:r>
      <w:r w:rsidR="00EB3F1F">
        <w:rPr>
          <w:rFonts w:ascii="Times New Roman" w:hAnsi="Times New Roman" w:cs="Times New Roman"/>
          <w:sz w:val="24"/>
          <w:szCs w:val="24"/>
        </w:rPr>
        <w:t xml:space="preserve">. </w:t>
      </w:r>
      <w:r w:rsidR="00EB3F1F" w:rsidRPr="00EB3F1F">
        <w:rPr>
          <w:rFonts w:ascii="Times New Roman" w:hAnsi="Times New Roman" w:cs="Times New Roman"/>
          <w:sz w:val="24"/>
          <w:szCs w:val="24"/>
        </w:rPr>
        <w:t xml:space="preserve">This framework enabled us to </w:t>
      </w:r>
      <w:r w:rsidR="00EB3F1F">
        <w:rPr>
          <w:rFonts w:ascii="Times New Roman" w:hAnsi="Times New Roman" w:cs="Times New Roman"/>
          <w:sz w:val="24"/>
          <w:szCs w:val="24"/>
        </w:rPr>
        <w:t xml:space="preserve">examine </w:t>
      </w:r>
      <w:r w:rsidR="00EB3F1F" w:rsidRPr="00EB3F1F">
        <w:rPr>
          <w:rFonts w:ascii="Times New Roman" w:hAnsi="Times New Roman" w:cs="Times New Roman"/>
          <w:sz w:val="24"/>
          <w:szCs w:val="24"/>
        </w:rPr>
        <w:t xml:space="preserve">the underlying mechanisms shaping biodiversity patterns. Specifically, we questioned whether the observed differences in </w:t>
      </w:r>
      <w:del w:id="55" w:author="Christopher Swan" w:date="2024-02-21T10:10:00Z">
        <w:r w:rsidR="00EB3F1F" w:rsidRPr="00EB3F1F">
          <w:rPr>
            <w:rFonts w:ascii="Times New Roman" w:hAnsi="Times New Roman" w:cs="Times New Roman"/>
            <w:sz w:val="24"/>
            <w:szCs w:val="24"/>
          </w:rPr>
          <w:delText>beta</w:delText>
        </w:r>
      </w:del>
      <w:ins w:id="56" w:author="Christopher Swan" w:date="2024-02-21T10:10:00Z">
        <w:r w:rsidR="006E73D5">
          <w:rPr>
            <w:rFonts w:ascii="Times New Roman" w:hAnsi="Times New Roman" w:cs="Times New Roman"/>
            <w:sz w:val="24"/>
            <w:szCs w:val="24"/>
            <w:lang w:val="el-GR"/>
          </w:rPr>
          <w:t>β</w:t>
        </w:r>
      </w:ins>
      <w:r w:rsidR="00EB3F1F" w:rsidRPr="00EB3F1F">
        <w:rPr>
          <w:rFonts w:ascii="Times New Roman" w:hAnsi="Times New Roman" w:cs="Times New Roman"/>
          <w:sz w:val="24"/>
          <w:szCs w:val="24"/>
        </w:rPr>
        <w:t xml:space="preserve">-diversity could be attributed to alterations in species distribution across the urban landscape as opposed to shifts in the total number or relative abundance of species. </w:t>
      </w:r>
      <w:r w:rsidR="00EB3F1F">
        <w:rPr>
          <w:rFonts w:ascii="Times New Roman" w:hAnsi="Times New Roman" w:cs="Times New Roman"/>
          <w:sz w:val="24"/>
          <w:szCs w:val="24"/>
        </w:rPr>
        <w:t>First, we hypothesized</w:t>
      </w:r>
      <w:r w:rsidR="00EB3F1F" w:rsidRPr="00EB3F1F">
        <w:rPr>
          <w:rFonts w:ascii="Times New Roman" w:hAnsi="Times New Roman" w:cs="Times New Roman"/>
          <w:sz w:val="24"/>
          <w:szCs w:val="24"/>
        </w:rPr>
        <w:t xml:space="preserve"> that </w:t>
      </w:r>
      <w:del w:id="57" w:author="Christopher Swan" w:date="2024-02-21T10:10:00Z">
        <w:r w:rsidR="00EB3F1F" w:rsidRPr="00EB3F1F">
          <w:rPr>
            <w:rFonts w:ascii="Times New Roman" w:hAnsi="Times New Roman" w:cs="Times New Roman"/>
            <w:sz w:val="24"/>
            <w:szCs w:val="24"/>
          </w:rPr>
          <w:delText>beta</w:delText>
        </w:r>
      </w:del>
      <w:ins w:id="58" w:author="Christopher Swan" w:date="2024-02-21T10:10:00Z">
        <w:r w:rsidR="006E73D5">
          <w:rPr>
            <w:rFonts w:ascii="Times New Roman" w:hAnsi="Times New Roman" w:cs="Times New Roman"/>
            <w:sz w:val="24"/>
            <w:szCs w:val="24"/>
            <w:lang w:val="el-GR"/>
          </w:rPr>
          <w:t>β</w:t>
        </w:r>
      </w:ins>
      <w:r w:rsidR="00EB3F1F" w:rsidRPr="00EB3F1F">
        <w:rPr>
          <w:rFonts w:ascii="Times New Roman" w:hAnsi="Times New Roman" w:cs="Times New Roman"/>
          <w:sz w:val="24"/>
          <w:szCs w:val="24"/>
        </w:rPr>
        <w:t>-diversity would be greater in built-up areas due to the introduction and establishment of a wider array of species through anthropogenic activities</w:t>
      </w:r>
      <w:r w:rsidR="00EB3F1F">
        <w:rPr>
          <w:rFonts w:ascii="Times New Roman" w:hAnsi="Times New Roman" w:cs="Times New Roman"/>
          <w:sz w:val="24"/>
          <w:szCs w:val="24"/>
        </w:rPr>
        <w:t xml:space="preserve">. Second, we hypothesized </w:t>
      </w:r>
      <w:r w:rsidR="00EB3F1F" w:rsidRPr="00EB3F1F">
        <w:rPr>
          <w:rFonts w:ascii="Times New Roman" w:hAnsi="Times New Roman" w:cs="Times New Roman"/>
          <w:sz w:val="24"/>
          <w:szCs w:val="24"/>
        </w:rPr>
        <w:t xml:space="preserve">that remnant forest patches would demonstrate higher biomass and carbon storage than built-up areas, reflecting the ecosystem services typically provided by more mature, undisturbed vegetation. </w:t>
      </w:r>
    </w:p>
    <w:p w14:paraId="2F043FB7"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sz w:val="24"/>
          <w:szCs w:val="24"/>
        </w:rPr>
        <w:tab/>
      </w:r>
      <w:r w:rsidRPr="0036519A">
        <w:rPr>
          <w:rFonts w:ascii="Times New Roman" w:hAnsi="Times New Roman" w:cs="Times New Roman"/>
          <w:sz w:val="24"/>
          <w:szCs w:val="24"/>
        </w:rPr>
        <w:tab/>
      </w:r>
    </w:p>
    <w:p w14:paraId="510D238D" w14:textId="77777777" w:rsidR="00970BD9" w:rsidRPr="00E40510" w:rsidRDefault="00000000" w:rsidP="00E40510">
      <w:pPr>
        <w:rPr>
          <w:rFonts w:ascii="Times New Roman" w:hAnsi="Times New Roman" w:cs="Times New Roman"/>
          <w:b/>
          <w:bCs/>
          <w:sz w:val="24"/>
          <w:szCs w:val="24"/>
        </w:rPr>
      </w:pPr>
      <w:bookmarkStart w:id="59" w:name="_o3ei6vzbllyd" w:colFirst="0" w:colLast="0"/>
      <w:bookmarkEnd w:id="59"/>
      <w:r w:rsidRPr="00E40510">
        <w:rPr>
          <w:rFonts w:ascii="Times New Roman" w:hAnsi="Times New Roman" w:cs="Times New Roman"/>
          <w:b/>
          <w:bCs/>
          <w:sz w:val="24"/>
          <w:szCs w:val="24"/>
        </w:rPr>
        <w:t>Methods</w:t>
      </w:r>
    </w:p>
    <w:p w14:paraId="73ABAEAC" w14:textId="77777777" w:rsidR="00970BD9" w:rsidRPr="00E40510" w:rsidRDefault="00000000" w:rsidP="00E40510">
      <w:pPr>
        <w:rPr>
          <w:rFonts w:ascii="Times New Roman" w:hAnsi="Times New Roman" w:cs="Times New Roman"/>
          <w:i/>
          <w:iCs/>
          <w:sz w:val="24"/>
          <w:szCs w:val="24"/>
        </w:rPr>
      </w:pPr>
      <w:bookmarkStart w:id="60" w:name="_fybna4wu9ixq" w:colFirst="0" w:colLast="0"/>
      <w:bookmarkEnd w:id="60"/>
      <w:r w:rsidRPr="00E40510">
        <w:rPr>
          <w:rFonts w:ascii="Times New Roman" w:hAnsi="Times New Roman" w:cs="Times New Roman"/>
          <w:i/>
          <w:iCs/>
          <w:sz w:val="24"/>
          <w:szCs w:val="24"/>
        </w:rPr>
        <w:lastRenderedPageBreak/>
        <w:t>Tree inventory data</w:t>
      </w:r>
    </w:p>
    <w:p w14:paraId="44FABAC9" w14:textId="372E69F4" w:rsidR="00AE610F" w:rsidRDefault="00000000" w:rsidP="00AE610F">
      <w:pPr>
        <w:rPr>
          <w:rFonts w:ascii="Times New Roman" w:hAnsi="Times New Roman" w:cs="Times New Roman"/>
          <w:sz w:val="24"/>
          <w:szCs w:val="24"/>
        </w:rPr>
      </w:pPr>
      <w:r w:rsidRPr="0036519A">
        <w:rPr>
          <w:rFonts w:ascii="Times New Roman" w:hAnsi="Times New Roman" w:cs="Times New Roman"/>
          <w:sz w:val="24"/>
          <w:szCs w:val="24"/>
        </w:rPr>
        <w:t xml:space="preserve">We made use of a large data set created as a part of a tree inventory effort across four cities in the United States: three were in the state of Texas (Austin, Houston, and San Antonio), and one was in the state of Oregon (Portland) (Figure 1). </w:t>
      </w:r>
      <w:del w:id="61" w:author="Christopher Swan" w:date="2024-02-21T10:10:00Z">
        <w:r w:rsidRPr="0036519A">
          <w:rPr>
            <w:rFonts w:ascii="Times New Roman" w:hAnsi="Times New Roman" w:cs="Times New Roman"/>
            <w:sz w:val="24"/>
            <w:szCs w:val="24"/>
          </w:rPr>
          <w:delText>Composition</w:delText>
        </w:r>
      </w:del>
      <w:ins w:id="62" w:author="Christopher Swan" w:date="2024-02-21T10:10:00Z">
        <w:r w:rsidR="006E73D5" w:rsidRPr="006E73D5">
          <w:rPr>
            <w:rFonts w:ascii="Times New Roman" w:hAnsi="Times New Roman" w:cs="Times New Roman"/>
            <w:sz w:val="24"/>
            <w:szCs w:val="24"/>
            <w:lang w:val="en-US"/>
          </w:rPr>
          <w:t>The composition</w:t>
        </w:r>
      </w:ins>
      <w:r w:rsidR="006E73D5" w:rsidRPr="006E73D5">
        <w:rPr>
          <w:rFonts w:ascii="Times New Roman" w:hAnsi="Times New Roman"/>
          <w:sz w:val="24"/>
          <w:lang w:val="en-US"/>
          <w:rPrChange w:id="63" w:author="Christopher Swan" w:date="2024-02-21T10:10:00Z">
            <w:rPr>
              <w:rFonts w:ascii="Times New Roman" w:hAnsi="Times New Roman"/>
              <w:sz w:val="24"/>
            </w:rPr>
          </w:rPrChange>
        </w:rPr>
        <w:t xml:space="preserve"> of planted and naturally recruited individual trees </w:t>
      </w:r>
      <w:del w:id="64" w:author="Christopher Swan" w:date="2024-02-21T10:10:00Z">
        <w:r w:rsidRPr="0036519A">
          <w:rPr>
            <w:rFonts w:ascii="Times New Roman" w:hAnsi="Times New Roman" w:cs="Times New Roman"/>
            <w:sz w:val="24"/>
            <w:szCs w:val="24"/>
          </w:rPr>
          <w:delText>were</w:delText>
        </w:r>
      </w:del>
      <w:ins w:id="65" w:author="Christopher Swan" w:date="2024-02-21T10:10:00Z">
        <w:r w:rsidR="006E73D5" w:rsidRPr="006E73D5">
          <w:rPr>
            <w:rFonts w:ascii="Times New Roman" w:hAnsi="Times New Roman" w:cs="Times New Roman"/>
            <w:sz w:val="24"/>
            <w:szCs w:val="24"/>
            <w:lang w:val="en-US"/>
          </w:rPr>
          <w:t>was</w:t>
        </w:r>
      </w:ins>
      <w:r w:rsidRPr="0036519A">
        <w:rPr>
          <w:rFonts w:ascii="Times New Roman" w:hAnsi="Times New Roman" w:cs="Times New Roman"/>
          <w:sz w:val="24"/>
          <w:szCs w:val="24"/>
        </w:rPr>
        <w:t xml:space="preserve"> identified to species within randomly placed plots according to the protocol </w:t>
      </w:r>
      <w:r w:rsidRPr="00AB37EB">
        <w:rPr>
          <w:rFonts w:ascii="Times New Roman" w:hAnsi="Times New Roman" w:cs="Times New Roman"/>
          <w:sz w:val="24"/>
          <w:szCs w:val="24"/>
        </w:rPr>
        <w:t xml:space="preserve">of Nowak et al. 2008 </w:t>
      </w:r>
      <w:r w:rsidR="00AB37EB" w:rsidRPr="00AB37EB">
        <w:rPr>
          <w:rFonts w:ascii="Times New Roman" w:hAnsi="Times New Roman" w:cs="Times New Roman"/>
          <w:sz w:val="24"/>
          <w:szCs w:val="24"/>
        </w:rPr>
        <w:t>(</w:t>
      </w:r>
      <w:r w:rsidRPr="00AB37EB">
        <w:rPr>
          <w:rFonts w:ascii="Times New Roman" w:hAnsi="Times New Roman" w:cs="Times New Roman"/>
          <w:sz w:val="24"/>
          <w:szCs w:val="24"/>
        </w:rPr>
        <w:t>http://nrs.fs.fed.us/-data/urban/; N = 209). Each plot was 0.04 ha, and all individuals &gt;2.54 cm DBH were counted and identified. The inventories in each city took place between 1999 to 2009. Land</w:t>
      </w:r>
      <w:del w:id="66" w:author="Christopher Swan" w:date="2024-02-21T10:10:00Z">
        <w:r w:rsidRPr="00AB37EB">
          <w:rPr>
            <w:rFonts w:ascii="Times New Roman" w:hAnsi="Times New Roman" w:cs="Times New Roman"/>
            <w:sz w:val="24"/>
            <w:szCs w:val="24"/>
          </w:rPr>
          <w:delText>-</w:delText>
        </w:r>
      </w:del>
      <w:ins w:id="67" w:author="Christopher Swan" w:date="2024-02-21T10:10:00Z">
        <w:r w:rsidR="006E73D5" w:rsidRPr="006E73D5">
          <w:rPr>
            <w:rFonts w:ascii="Times New Roman" w:hAnsi="Times New Roman" w:cs="Times New Roman"/>
            <w:sz w:val="24"/>
            <w:szCs w:val="24"/>
            <w:lang w:val="en-US"/>
          </w:rPr>
          <w:t xml:space="preserve"> </w:t>
        </w:r>
      </w:ins>
      <w:r w:rsidRPr="00AB37EB">
        <w:rPr>
          <w:rFonts w:ascii="Times New Roman" w:hAnsi="Times New Roman" w:cs="Times New Roman"/>
          <w:sz w:val="24"/>
          <w:szCs w:val="24"/>
        </w:rPr>
        <w:t>use was noted during sampling, with designations following the USDA Forest Service’s I-Tree Eco User’s Manual (v 5.0, www. itreetools.org). In addition to the counts of each species of tree, the carbon storage and biomass were calculated as reported in the I-Tree Eco User’s Manual (v 5.0, www. itreetools.org)</w:t>
      </w:r>
      <w:r w:rsidRPr="0036519A">
        <w:rPr>
          <w:rFonts w:ascii="Times New Roman" w:hAnsi="Times New Roman" w:cs="Times New Roman"/>
          <w:sz w:val="24"/>
          <w:szCs w:val="24"/>
        </w:rPr>
        <w:t xml:space="preserve">. </w:t>
      </w:r>
      <w:r w:rsidR="00001A88" w:rsidRPr="00001A88">
        <w:rPr>
          <w:rFonts w:ascii="Times New Roman" w:hAnsi="Times New Roman" w:cs="Times New Roman"/>
          <w:sz w:val="24"/>
          <w:szCs w:val="24"/>
        </w:rPr>
        <w:t xml:space="preserve">In our analysis, we categorized land uses into </w:t>
      </w:r>
      <w:r w:rsidR="00001A88">
        <w:rPr>
          <w:rFonts w:ascii="Times New Roman" w:hAnsi="Times New Roman" w:cs="Times New Roman"/>
          <w:sz w:val="24"/>
          <w:szCs w:val="24"/>
        </w:rPr>
        <w:t>“</w:t>
      </w:r>
      <w:r w:rsidR="00001A88" w:rsidRPr="00001A88">
        <w:rPr>
          <w:rFonts w:ascii="Times New Roman" w:hAnsi="Times New Roman" w:cs="Times New Roman"/>
          <w:sz w:val="24"/>
          <w:szCs w:val="24"/>
        </w:rPr>
        <w:t>Forest</w:t>
      </w:r>
      <w:r w:rsidR="00001A88">
        <w:rPr>
          <w:rFonts w:ascii="Times New Roman" w:hAnsi="Times New Roman" w:cs="Times New Roman"/>
          <w:sz w:val="24"/>
          <w:szCs w:val="24"/>
        </w:rPr>
        <w:t>”</w:t>
      </w:r>
      <w:r w:rsidR="00001A88" w:rsidRPr="00001A88">
        <w:rPr>
          <w:rFonts w:ascii="Times New Roman" w:hAnsi="Times New Roman" w:cs="Times New Roman"/>
          <w:sz w:val="24"/>
          <w:szCs w:val="24"/>
        </w:rPr>
        <w:t xml:space="preserve"> and a composite category</w:t>
      </w:r>
      <w:r w:rsidR="00001A88">
        <w:rPr>
          <w:rFonts w:ascii="Times New Roman" w:hAnsi="Times New Roman" w:cs="Times New Roman"/>
          <w:sz w:val="24"/>
          <w:szCs w:val="24"/>
        </w:rPr>
        <w:t>, hereafter referred to as “Built</w:t>
      </w:r>
      <w:del w:id="68" w:author="Christopher Swan" w:date="2024-02-21T10:10:00Z">
        <w:r w:rsidR="00001A88">
          <w:rPr>
            <w:rFonts w:ascii="Times New Roman" w:hAnsi="Times New Roman" w:cs="Times New Roman"/>
            <w:sz w:val="24"/>
            <w:szCs w:val="24"/>
          </w:rPr>
          <w:delText>”,</w:delText>
        </w:r>
      </w:del>
      <w:ins w:id="69" w:author="Christopher Swan" w:date="2024-02-21T10:10:00Z">
        <w:r w:rsidR="006E73D5" w:rsidRPr="006E73D5">
          <w:rPr>
            <w:rFonts w:ascii="Times New Roman" w:hAnsi="Times New Roman" w:cs="Times New Roman"/>
            <w:sz w:val="24"/>
            <w:szCs w:val="24"/>
            <w:lang w:val="en-US"/>
          </w:rPr>
          <w:t>,”</w:t>
        </w:r>
      </w:ins>
      <w:r w:rsidR="006E73D5" w:rsidRPr="006E73D5">
        <w:rPr>
          <w:rFonts w:ascii="Times New Roman" w:hAnsi="Times New Roman"/>
          <w:sz w:val="24"/>
          <w:lang w:val="en-US"/>
          <w:rPrChange w:id="70" w:author="Christopher Swan" w:date="2024-02-21T10:10:00Z">
            <w:rPr>
              <w:rFonts w:ascii="Times New Roman" w:hAnsi="Times New Roman"/>
              <w:sz w:val="24"/>
            </w:rPr>
          </w:rPrChange>
        </w:rPr>
        <w:t xml:space="preserve"> encompassing “Agriculture</w:t>
      </w:r>
      <w:del w:id="71" w:author="Christopher Swan" w:date="2024-02-21T10:10:00Z">
        <w:r w:rsidR="00001A88">
          <w:rPr>
            <w:rFonts w:ascii="Times New Roman" w:hAnsi="Times New Roman" w:cs="Times New Roman"/>
            <w:sz w:val="24"/>
            <w:szCs w:val="24"/>
          </w:rPr>
          <w:delText>”.</w:delText>
        </w:r>
      </w:del>
      <w:ins w:id="72" w:author="Christopher Swan" w:date="2024-02-21T10:10:00Z">
        <w:r w:rsidR="006E73D5" w:rsidRPr="006E73D5">
          <w:rPr>
            <w:rFonts w:ascii="Times New Roman" w:hAnsi="Times New Roman" w:cs="Times New Roman"/>
            <w:sz w:val="24"/>
            <w:szCs w:val="24"/>
            <w:lang w:val="en-US"/>
          </w:rPr>
          <w:t>,”</w:t>
        </w:r>
      </w:ins>
      <w:r w:rsidR="00001A88">
        <w:rPr>
          <w:rFonts w:ascii="Times New Roman" w:hAnsi="Times New Roman" w:cs="Times New Roman"/>
          <w:sz w:val="24"/>
          <w:szCs w:val="24"/>
        </w:rPr>
        <w:t xml:space="preserve"> “</w:t>
      </w:r>
      <w:r w:rsidR="00001A88" w:rsidRPr="00001A88">
        <w:rPr>
          <w:rFonts w:ascii="Times New Roman" w:hAnsi="Times New Roman" w:cs="Times New Roman"/>
          <w:sz w:val="24"/>
          <w:szCs w:val="24"/>
        </w:rPr>
        <w:t>Developed</w:t>
      </w:r>
      <w:del w:id="73" w:author="Christopher Swan" w:date="2024-02-21T10:10:00Z">
        <w:r w:rsidR="00001A88">
          <w:rPr>
            <w:rFonts w:ascii="Times New Roman" w:hAnsi="Times New Roman" w:cs="Times New Roman"/>
            <w:sz w:val="24"/>
            <w:szCs w:val="24"/>
          </w:rPr>
          <w:delText>”,</w:delText>
        </w:r>
      </w:del>
      <w:ins w:id="74" w:author="Christopher Swan" w:date="2024-02-21T10:10:00Z">
        <w:r w:rsidR="006E73D5" w:rsidRPr="00E501A7">
          <w:rPr>
            <w:rFonts w:ascii="Times New Roman" w:hAnsi="Times New Roman" w:cs="Times New Roman"/>
            <w:sz w:val="24"/>
            <w:szCs w:val="24"/>
            <w:lang w:val="en-US"/>
          </w:rPr>
          <w:t>,”</w:t>
        </w:r>
      </w:ins>
      <w:r w:rsidR="006E73D5" w:rsidRPr="00E501A7">
        <w:rPr>
          <w:rFonts w:ascii="Times New Roman" w:hAnsi="Times New Roman"/>
          <w:sz w:val="24"/>
          <w:lang w:val="en-US"/>
          <w:rPrChange w:id="75" w:author="Christopher Swan" w:date="2024-02-21T10:10:00Z">
            <w:rPr>
              <w:rFonts w:ascii="Times New Roman" w:hAnsi="Times New Roman"/>
              <w:sz w:val="24"/>
            </w:rPr>
          </w:rPrChange>
        </w:rPr>
        <w:t xml:space="preserve"> “Rangeland</w:t>
      </w:r>
      <w:del w:id="76" w:author="Christopher Swan" w:date="2024-02-21T10:10:00Z">
        <w:r w:rsidR="00001A88">
          <w:rPr>
            <w:rFonts w:ascii="Times New Roman" w:hAnsi="Times New Roman" w:cs="Times New Roman"/>
            <w:sz w:val="24"/>
            <w:szCs w:val="24"/>
          </w:rPr>
          <w:delText>”,</w:delText>
        </w:r>
      </w:del>
      <w:ins w:id="77" w:author="Christopher Swan" w:date="2024-02-21T10:10:00Z">
        <w:r w:rsidR="006E73D5" w:rsidRPr="00E501A7">
          <w:rPr>
            <w:rFonts w:ascii="Times New Roman" w:hAnsi="Times New Roman" w:cs="Times New Roman"/>
            <w:sz w:val="24"/>
            <w:szCs w:val="24"/>
            <w:lang w:val="en-US"/>
          </w:rPr>
          <w:t>,”</w:t>
        </w:r>
      </w:ins>
      <w:r w:rsidR="006E73D5" w:rsidRPr="00E501A7">
        <w:rPr>
          <w:rFonts w:ascii="Times New Roman" w:hAnsi="Times New Roman"/>
          <w:sz w:val="24"/>
          <w:lang w:val="en-US"/>
          <w:rPrChange w:id="78" w:author="Christopher Swan" w:date="2024-02-21T10:10:00Z">
            <w:rPr>
              <w:rFonts w:ascii="Times New Roman" w:hAnsi="Times New Roman"/>
              <w:sz w:val="24"/>
            </w:rPr>
          </w:rPrChange>
        </w:rPr>
        <w:t xml:space="preserve"> and “Other</w:t>
      </w:r>
      <w:del w:id="79" w:author="Christopher Swan" w:date="2024-02-21T10:10:00Z">
        <w:r w:rsidR="00001A88">
          <w:rPr>
            <w:rFonts w:ascii="Times New Roman" w:hAnsi="Times New Roman" w:cs="Times New Roman"/>
            <w:sz w:val="24"/>
            <w:szCs w:val="24"/>
          </w:rPr>
          <w:delText>”</w:delText>
        </w:r>
        <w:r w:rsidR="00001A88" w:rsidRPr="00001A88">
          <w:rPr>
            <w:rFonts w:ascii="Times New Roman" w:hAnsi="Times New Roman" w:cs="Times New Roman"/>
            <w:sz w:val="24"/>
            <w:szCs w:val="24"/>
          </w:rPr>
          <w:delText>.</w:delText>
        </w:r>
      </w:del>
      <w:ins w:id="80" w:author="Christopher Swan" w:date="2024-02-21T10:10:00Z">
        <w:r w:rsidR="006E73D5" w:rsidRPr="00E501A7">
          <w:rPr>
            <w:rFonts w:ascii="Times New Roman" w:hAnsi="Times New Roman" w:cs="Times New Roman"/>
            <w:sz w:val="24"/>
            <w:szCs w:val="24"/>
            <w:lang w:val="en-US"/>
          </w:rPr>
          <w:t>.”</w:t>
        </w:r>
      </w:ins>
      <w:r w:rsidR="00001A88" w:rsidRPr="00001A88">
        <w:rPr>
          <w:rFonts w:ascii="Times New Roman" w:hAnsi="Times New Roman" w:cs="Times New Roman"/>
          <w:sz w:val="24"/>
          <w:szCs w:val="24"/>
        </w:rPr>
        <w:t xml:space="preserve"> This classification scheme was designed to elucidate the distinct impacts of direct human management and influence on biodiversity patterns within urban landscapes. Forest lands, often remnants of pre-urban ecosystems, serve as benchmarks of relatively minimal human modification</w:t>
      </w:r>
      <w:del w:id="81" w:author="Christopher Swan" w:date="2024-02-21T10:10:00Z">
        <w:r w:rsidR="00001A88" w:rsidRPr="00001A88">
          <w:rPr>
            <w:rFonts w:ascii="Times New Roman" w:hAnsi="Times New Roman" w:cs="Times New Roman"/>
            <w:sz w:val="24"/>
            <w:szCs w:val="24"/>
          </w:rPr>
          <w:delText>,</w:delText>
        </w:r>
      </w:del>
      <w:r w:rsidR="00001A88" w:rsidRPr="00001A88">
        <w:rPr>
          <w:rFonts w:ascii="Times New Roman" w:hAnsi="Times New Roman" w:cs="Times New Roman"/>
          <w:sz w:val="24"/>
          <w:szCs w:val="24"/>
        </w:rPr>
        <w:t xml:space="preserve"> despite being within or adjacent to urban areas. In contrast, the </w:t>
      </w:r>
      <w:r w:rsidR="00001A88">
        <w:rPr>
          <w:rFonts w:ascii="Times New Roman" w:hAnsi="Times New Roman" w:cs="Times New Roman"/>
          <w:sz w:val="24"/>
          <w:szCs w:val="24"/>
        </w:rPr>
        <w:t>“Built”</w:t>
      </w:r>
      <w:r w:rsidR="00001A88" w:rsidRPr="00001A88">
        <w:rPr>
          <w:rFonts w:ascii="Times New Roman" w:hAnsi="Times New Roman" w:cs="Times New Roman"/>
          <w:sz w:val="24"/>
          <w:szCs w:val="24"/>
        </w:rPr>
        <w:t xml:space="preserve"> land use categor</w:t>
      </w:r>
      <w:r w:rsidR="00001A88">
        <w:rPr>
          <w:rFonts w:ascii="Times New Roman" w:hAnsi="Times New Roman" w:cs="Times New Roman"/>
          <w:sz w:val="24"/>
          <w:szCs w:val="24"/>
        </w:rPr>
        <w:t>y</w:t>
      </w:r>
      <w:r w:rsidR="00001A88" w:rsidRPr="00001A88">
        <w:rPr>
          <w:rFonts w:ascii="Times New Roman" w:hAnsi="Times New Roman" w:cs="Times New Roman"/>
          <w:sz w:val="24"/>
          <w:szCs w:val="24"/>
        </w:rPr>
        <w:t>—ranging from agricultural fields to developed urban spaces and rangelands—represent</w:t>
      </w:r>
      <w:r w:rsidR="00001A88">
        <w:rPr>
          <w:rFonts w:ascii="Times New Roman" w:hAnsi="Times New Roman" w:cs="Times New Roman"/>
          <w:sz w:val="24"/>
          <w:szCs w:val="24"/>
        </w:rPr>
        <w:t>s</w:t>
      </w:r>
      <w:r w:rsidR="00001A88" w:rsidRPr="00001A88">
        <w:rPr>
          <w:rFonts w:ascii="Times New Roman" w:hAnsi="Times New Roman" w:cs="Times New Roman"/>
          <w:sz w:val="24"/>
          <w:szCs w:val="24"/>
        </w:rPr>
        <w:t xml:space="preserve"> a gradient of human influence, from indirect impacts such as the alteration of natural soil and hydrological processes, to direct interventions, including the planting of non-native species, land development, and landscape modification for agricultural use.</w:t>
      </w:r>
      <w:r w:rsidR="00001A88">
        <w:rPr>
          <w:rFonts w:ascii="Times New Roman" w:hAnsi="Times New Roman" w:cs="Times New Roman"/>
          <w:sz w:val="24"/>
          <w:szCs w:val="24"/>
        </w:rPr>
        <w:t xml:space="preserve"> Our questions and hypotheses were not focused on the differences among these other land-use types, but rather on forest versus this composite metric. </w:t>
      </w:r>
      <w:r w:rsidRPr="0036519A">
        <w:rPr>
          <w:rFonts w:ascii="Times New Roman" w:hAnsi="Times New Roman" w:cs="Times New Roman"/>
          <w:sz w:val="24"/>
          <w:szCs w:val="24"/>
        </w:rPr>
        <w:t xml:space="preserve">There </w:t>
      </w:r>
      <w:r w:rsidR="00C111C3" w:rsidRPr="0036519A">
        <w:rPr>
          <w:rFonts w:ascii="Times New Roman" w:hAnsi="Times New Roman" w:cs="Times New Roman"/>
          <w:sz w:val="24"/>
          <w:szCs w:val="24"/>
        </w:rPr>
        <w:t>was</w:t>
      </w:r>
      <w:r w:rsidRPr="0036519A">
        <w:rPr>
          <w:rFonts w:ascii="Times New Roman" w:hAnsi="Times New Roman" w:cs="Times New Roman"/>
          <w:sz w:val="24"/>
          <w:szCs w:val="24"/>
        </w:rPr>
        <w:t xml:space="preserve"> a total of 181 sites in San Antonio, 165 sites in Austin, 122 sites in Houston, and 113 sites in Portland included in our analysis (Table 1). </w:t>
      </w:r>
      <w:bookmarkStart w:id="82" w:name="_v8tt7aj8ctb0" w:colFirst="0" w:colLast="0"/>
      <w:bookmarkEnd w:id="82"/>
    </w:p>
    <w:p w14:paraId="001D79E9" w14:textId="77777777" w:rsidR="00AE610F" w:rsidRDefault="00AE610F" w:rsidP="00AE610F">
      <w:pPr>
        <w:rPr>
          <w:rFonts w:ascii="Times New Roman" w:hAnsi="Times New Roman" w:cs="Times New Roman"/>
          <w:sz w:val="24"/>
          <w:szCs w:val="24"/>
        </w:rPr>
      </w:pPr>
    </w:p>
    <w:p w14:paraId="656CCB04" w14:textId="77777777" w:rsidR="00BE571C" w:rsidRPr="00AE610F" w:rsidRDefault="00BE571C" w:rsidP="00BE571C">
      <w:pPr>
        <w:rPr>
          <w:rFonts w:ascii="Times New Roman" w:hAnsi="Times New Roman" w:cs="Times New Roman"/>
          <w:i/>
          <w:iCs/>
          <w:sz w:val="24"/>
          <w:szCs w:val="24"/>
        </w:rPr>
      </w:pPr>
      <w:r w:rsidRPr="00AE610F">
        <w:rPr>
          <w:rFonts w:ascii="Times New Roman" w:hAnsi="Times New Roman" w:cs="Times New Roman"/>
          <w:i/>
          <w:iCs/>
          <w:sz w:val="24"/>
          <w:szCs w:val="24"/>
        </w:rPr>
        <w:t>Quantifying diversity</w:t>
      </w:r>
    </w:p>
    <w:p w14:paraId="6C63A986" w14:textId="46CE98DC" w:rsidR="00AE610F" w:rsidRDefault="00000000" w:rsidP="00AE610F">
      <w:pPr>
        <w:rPr>
          <w:rFonts w:ascii="Times New Roman" w:hAnsi="Times New Roman" w:cs="Times New Roman"/>
          <w:sz w:val="24"/>
          <w:szCs w:val="24"/>
        </w:rPr>
      </w:pPr>
      <w:r w:rsidRPr="0036519A">
        <w:rPr>
          <w:rFonts w:ascii="Times New Roman" w:hAnsi="Times New Roman" w:cs="Times New Roman"/>
          <w:sz w:val="24"/>
          <w:szCs w:val="24"/>
        </w:rPr>
        <w:t>Because plot sizes were small, and often contained few individuals (</w:t>
      </w:r>
      <w:r w:rsidR="00756C3F">
        <w:rPr>
          <w:rFonts w:ascii="Times New Roman" w:hAnsi="Times New Roman" w:cs="Times New Roman"/>
          <w:sz w:val="24"/>
          <w:szCs w:val="24"/>
        </w:rPr>
        <w:t>median=6; standard deviation=14.9</w:t>
      </w:r>
      <w:r w:rsidRPr="0036519A">
        <w:rPr>
          <w:rFonts w:ascii="Times New Roman" w:hAnsi="Times New Roman" w:cs="Times New Roman"/>
          <w:sz w:val="24"/>
          <w:szCs w:val="24"/>
        </w:rPr>
        <w:t>) and &lt; 3 species (335/581 sites), we aggregated sites into larger pseudo-sampling sites (</w:t>
      </w:r>
      <w:commentRangeStart w:id="83"/>
      <w:r w:rsidR="00756C3F">
        <w:rPr>
          <w:rFonts w:ascii="Times New Roman" w:hAnsi="Times New Roman" w:cs="Times New Roman"/>
          <w:sz w:val="24"/>
          <w:szCs w:val="24"/>
        </w:rPr>
        <w:t>REF</w:t>
      </w:r>
      <w:commentRangeEnd w:id="83"/>
      <w:r w:rsidR="00756C3F">
        <w:rPr>
          <w:rStyle w:val="CommentReference"/>
        </w:rPr>
        <w:commentReference w:id="83"/>
      </w:r>
      <w:r w:rsidR="00756C3F">
        <w:rPr>
          <w:rFonts w:ascii="Times New Roman" w:hAnsi="Times New Roman" w:cs="Times New Roman"/>
          <w:sz w:val="24"/>
          <w:szCs w:val="24"/>
        </w:rPr>
        <w:t xml:space="preserve">) </w:t>
      </w:r>
      <w:r w:rsidRPr="0036519A">
        <w:rPr>
          <w:rFonts w:ascii="Times New Roman" w:hAnsi="Times New Roman" w:cs="Times New Roman"/>
          <w:sz w:val="24"/>
          <w:szCs w:val="24"/>
        </w:rPr>
        <w:t xml:space="preserve">to avoid problems with sampling coverage that can emerge </w:t>
      </w:r>
      <w:r w:rsidR="00756C3F">
        <w:rPr>
          <w:rFonts w:ascii="Times New Roman" w:hAnsi="Times New Roman" w:cs="Times New Roman"/>
          <w:sz w:val="24"/>
          <w:szCs w:val="24"/>
        </w:rPr>
        <w:t xml:space="preserve">when </w:t>
      </w:r>
      <w:r w:rsidRPr="0036519A">
        <w:rPr>
          <w:rFonts w:ascii="Times New Roman" w:hAnsi="Times New Roman" w:cs="Times New Roman"/>
          <w:sz w:val="24"/>
          <w:szCs w:val="24"/>
        </w:rPr>
        <w:t xml:space="preserve">sampling patterns of beta-diversity (Engel et al. 2021). To do this, we </w:t>
      </w:r>
      <w:r w:rsidR="00BE571C">
        <w:rPr>
          <w:rFonts w:ascii="Times New Roman" w:hAnsi="Times New Roman" w:cs="Times New Roman"/>
          <w:sz w:val="24"/>
          <w:szCs w:val="24"/>
        </w:rPr>
        <w:t>used</w:t>
      </w:r>
      <w:r w:rsidRPr="0036519A">
        <w:rPr>
          <w:rFonts w:ascii="Times New Roman" w:hAnsi="Times New Roman" w:cs="Times New Roman"/>
          <w:sz w:val="24"/>
          <w:szCs w:val="24"/>
        </w:rPr>
        <w:t xml:space="preserve"> resampling where we treated each plot as an independent sampling unit and randomly drew 5 sites that were classified as forest and 5 sites that were classified as </w:t>
      </w:r>
      <w:r w:rsidR="00756C3F">
        <w:rPr>
          <w:rFonts w:ascii="Times New Roman" w:hAnsi="Times New Roman" w:cs="Times New Roman"/>
          <w:sz w:val="24"/>
          <w:szCs w:val="24"/>
        </w:rPr>
        <w:t>built</w:t>
      </w:r>
      <w:r w:rsidRPr="0036519A">
        <w:rPr>
          <w:rFonts w:ascii="Times New Roman" w:hAnsi="Times New Roman" w:cs="Times New Roman"/>
          <w:sz w:val="24"/>
          <w:szCs w:val="24"/>
        </w:rPr>
        <w:t>. We then used this random sample as an aggregate to make a sampling matrix, cumulatively over the 10 total sites, stratified by land use. We performed this resampling procedure 1,000 times for each treatment in each city to ensure we captured the variability across the different sites. To ensure the number of sites sampled did not influence our results, we repeated the above analysis for 10, 15, and 20 sites</w:t>
      </w:r>
      <w:r w:rsidR="00756C3F">
        <w:rPr>
          <w:rFonts w:ascii="Times New Roman" w:hAnsi="Times New Roman" w:cs="Times New Roman"/>
          <w:sz w:val="24"/>
          <w:szCs w:val="24"/>
        </w:rPr>
        <w:t xml:space="preserve"> aggregated</w:t>
      </w:r>
      <w:r w:rsidRPr="0036519A">
        <w:rPr>
          <w:rFonts w:ascii="Times New Roman" w:hAnsi="Times New Roman" w:cs="Times New Roman"/>
          <w:sz w:val="24"/>
          <w:szCs w:val="24"/>
        </w:rPr>
        <w:t xml:space="preserve"> randomly sampled each time and found qualitatively and quantitatively similar patterns in our results.</w:t>
      </w:r>
      <w:bookmarkStart w:id="84" w:name="_46hm56avrxe8" w:colFirst="0" w:colLast="0"/>
      <w:bookmarkEnd w:id="84"/>
    </w:p>
    <w:p w14:paraId="4E59EAAA" w14:textId="77777777" w:rsidR="00AE610F" w:rsidRDefault="00AE610F" w:rsidP="00AE610F">
      <w:pPr>
        <w:rPr>
          <w:rFonts w:ascii="Times New Roman" w:hAnsi="Times New Roman" w:cs="Times New Roman"/>
          <w:sz w:val="24"/>
          <w:szCs w:val="24"/>
        </w:rPr>
      </w:pPr>
    </w:p>
    <w:p w14:paraId="55DA2A2E" w14:textId="545885EB" w:rsidR="00AE610F" w:rsidRDefault="00BE571C" w:rsidP="00AE610F">
      <w:pPr>
        <w:rPr>
          <w:rFonts w:ascii="Times New Roman" w:hAnsi="Times New Roman" w:cs="Times New Roman"/>
          <w:sz w:val="24"/>
          <w:szCs w:val="24"/>
        </w:rPr>
      </w:pPr>
      <w:r>
        <w:rPr>
          <w:rFonts w:ascii="Times New Roman" w:hAnsi="Times New Roman" w:cs="Times New Roman"/>
          <w:sz w:val="24"/>
          <w:szCs w:val="24"/>
        </w:rPr>
        <w:t xml:space="preserve">We used the random samples, described above, to calculate alpha, beta, and gamma diversity. Alpha diversity was defined at the scale of the randomly sampled aggregated site (i.e., the 5 </w:t>
      </w:r>
      <w:r>
        <w:rPr>
          <w:rFonts w:ascii="Times New Roman" w:hAnsi="Times New Roman" w:cs="Times New Roman"/>
          <w:sz w:val="24"/>
          <w:szCs w:val="24"/>
        </w:rPr>
        <w:lastRenderedPageBreak/>
        <w:t xml:space="preserve">randomly sampled locations). Gamma diversity was the cumulative sampling of all 1,000 ‘alpha’ sites. Beta diversity was the ratio of </w:t>
      </w:r>
      <w:r w:rsidR="008D783A">
        <w:rPr>
          <w:rFonts w:ascii="Times New Roman" w:hAnsi="Times New Roman" w:cs="Times New Roman"/>
          <w:sz w:val="24"/>
          <w:szCs w:val="24"/>
        </w:rPr>
        <w:t>gamma/alpha</w:t>
      </w:r>
      <w:r>
        <w:rPr>
          <w:rFonts w:ascii="Times New Roman" w:hAnsi="Times New Roman" w:cs="Times New Roman"/>
          <w:sz w:val="24"/>
          <w:szCs w:val="24"/>
        </w:rPr>
        <w:t xml:space="preserve"> among sites. </w:t>
      </w:r>
      <w:r w:rsidRPr="0036519A">
        <w:rPr>
          <w:rFonts w:ascii="Times New Roman" w:hAnsi="Times New Roman" w:cs="Times New Roman"/>
          <w:sz w:val="24"/>
          <w:szCs w:val="24"/>
        </w:rPr>
        <w:t>From this, we followed a recently developed protocol</w:t>
      </w:r>
      <w:del w:id="85" w:author="Christopher Swan" w:date="2024-02-21T10:10:00Z">
        <w:r w:rsidRPr="0036519A">
          <w:rPr>
            <w:rFonts w:ascii="Times New Roman" w:hAnsi="Times New Roman" w:cs="Times New Roman"/>
            <w:sz w:val="24"/>
            <w:szCs w:val="24"/>
          </w:rPr>
          <w:delText xml:space="preserve"> in order</w:delText>
        </w:r>
      </w:del>
      <w:r w:rsidRPr="0036519A">
        <w:rPr>
          <w:rFonts w:ascii="Times New Roman" w:hAnsi="Times New Roman" w:cs="Times New Roman"/>
          <w:sz w:val="24"/>
          <w:szCs w:val="24"/>
        </w:rPr>
        <w:t xml:space="preserve"> </w:t>
      </w:r>
      <w:r w:rsidR="006E73D5" w:rsidRPr="0036519A">
        <w:rPr>
          <w:rFonts w:ascii="Times New Roman" w:hAnsi="Times New Roman" w:cs="Times New Roman"/>
          <w:sz w:val="24"/>
          <w:szCs w:val="24"/>
        </w:rPr>
        <w:t>to</w:t>
      </w:r>
      <w:r w:rsidRPr="0036519A">
        <w:rPr>
          <w:rFonts w:ascii="Times New Roman" w:hAnsi="Times New Roman" w:cs="Times New Roman"/>
          <w:sz w:val="24"/>
          <w:szCs w:val="24"/>
        </w:rPr>
        <w:t xml:space="preserve"> disentangle the influence of the total abundance, relative abundance</w:t>
      </w:r>
      <w:r w:rsidR="008D783A">
        <w:rPr>
          <w:rFonts w:ascii="Times New Roman" w:hAnsi="Times New Roman" w:cs="Times New Roman"/>
          <w:sz w:val="24"/>
          <w:szCs w:val="24"/>
        </w:rPr>
        <w:t>,</w:t>
      </w:r>
      <w:r w:rsidRPr="0036519A">
        <w:rPr>
          <w:rFonts w:ascii="Times New Roman" w:hAnsi="Times New Roman" w:cs="Times New Roman"/>
          <w:sz w:val="24"/>
          <w:szCs w:val="24"/>
        </w:rPr>
        <w:t xml:space="preserve"> and spatial aggregation on patterns of alpha and beta-diversity (Chase et al. 2018, McGlinn et al. 2019, Engel et al. 2021). Specifically, for </w:t>
      </w:r>
      <w:r>
        <w:rPr>
          <w:rFonts w:ascii="Times New Roman" w:hAnsi="Times New Roman" w:cs="Times New Roman"/>
          <w:sz w:val="24"/>
          <w:szCs w:val="24"/>
        </w:rPr>
        <w:t xml:space="preserve">both </w:t>
      </w:r>
      <w:r w:rsidRPr="0036519A">
        <w:rPr>
          <w:rFonts w:ascii="Times New Roman" w:hAnsi="Times New Roman" w:cs="Times New Roman"/>
          <w:sz w:val="24"/>
          <w:szCs w:val="24"/>
        </w:rPr>
        <w:t xml:space="preserve">forest and </w:t>
      </w:r>
      <w:r>
        <w:rPr>
          <w:rFonts w:ascii="Times New Roman" w:hAnsi="Times New Roman" w:cs="Times New Roman"/>
          <w:sz w:val="24"/>
          <w:szCs w:val="24"/>
        </w:rPr>
        <w:t>built</w:t>
      </w:r>
      <w:r w:rsidRPr="0036519A">
        <w:rPr>
          <w:rFonts w:ascii="Times New Roman" w:hAnsi="Times New Roman" w:cs="Times New Roman"/>
          <w:sz w:val="24"/>
          <w:szCs w:val="24"/>
        </w:rPr>
        <w:t xml:space="preserve"> land use, we calculated:</w:t>
      </w:r>
      <w:r w:rsidR="00AE610F">
        <w:rPr>
          <w:rFonts w:ascii="Times New Roman" w:hAnsi="Times New Roman" w:cs="Times New Roman"/>
          <w:sz w:val="24"/>
          <w:szCs w:val="24"/>
        </w:rPr>
        <w:t xml:space="preserve"> (</w:t>
      </w:r>
      <w:r w:rsidRPr="0036519A">
        <w:rPr>
          <w:rFonts w:ascii="Times New Roman" w:hAnsi="Times New Roman" w:cs="Times New Roman"/>
          <w:sz w:val="24"/>
          <w:szCs w:val="24"/>
        </w:rPr>
        <w:t xml:space="preserve">1) the total number of individuals (N) from a given sample. Differences between categories in N for a given sampling area could help us to understand whether potential differences in diversity emerge because of changes in N, or rather due to changes in the relative abundances or distributions of species. </w:t>
      </w:r>
      <w:r w:rsidR="00AE610F">
        <w:rPr>
          <w:rFonts w:ascii="Times New Roman" w:hAnsi="Times New Roman" w:cs="Times New Roman"/>
          <w:sz w:val="24"/>
          <w:szCs w:val="24"/>
        </w:rPr>
        <w:t>(</w:t>
      </w:r>
      <w:r w:rsidRPr="0036519A">
        <w:rPr>
          <w:rFonts w:ascii="Times New Roman" w:hAnsi="Times New Roman" w:cs="Times New Roman"/>
          <w:sz w:val="24"/>
          <w:szCs w:val="24"/>
        </w:rPr>
        <w:t xml:space="preserve">2) species richness as the number of species for a given sampling effort (S). S can be influenced by the total number of individuals in a sample or the relative abundance of species (i.e., the shape of the species abundance distribution). </w:t>
      </w:r>
      <w:r w:rsidR="00AE610F">
        <w:rPr>
          <w:rFonts w:ascii="Times New Roman" w:hAnsi="Times New Roman" w:cs="Times New Roman"/>
          <w:sz w:val="24"/>
          <w:szCs w:val="24"/>
        </w:rPr>
        <w:t>(</w:t>
      </w:r>
      <w:r w:rsidRPr="0036519A">
        <w:rPr>
          <w:rFonts w:ascii="Times New Roman" w:hAnsi="Times New Roman" w:cs="Times New Roman"/>
          <w:sz w:val="24"/>
          <w:szCs w:val="24"/>
        </w:rPr>
        <w:t>3) rarefied species richness (S</w:t>
      </w:r>
      <w:r w:rsidRPr="008D783A">
        <w:rPr>
          <w:rFonts w:ascii="Times New Roman" w:hAnsi="Times New Roman" w:cs="Times New Roman"/>
          <w:sz w:val="24"/>
          <w:szCs w:val="24"/>
          <w:vertAlign w:val="subscript"/>
        </w:rPr>
        <w:t>n</w:t>
      </w:r>
      <w:r w:rsidRPr="0036519A">
        <w:rPr>
          <w:rFonts w:ascii="Times New Roman" w:hAnsi="Times New Roman" w:cs="Times New Roman"/>
          <w:sz w:val="24"/>
          <w:szCs w:val="24"/>
        </w:rPr>
        <w:t>), which controls for differences in the number of individuals between sites by calculating the number of species for a given number of sampled individuals. If two sites differ in S, but not in S</w:t>
      </w:r>
      <w:r w:rsidRPr="008D783A">
        <w:rPr>
          <w:rFonts w:ascii="Times New Roman" w:hAnsi="Times New Roman" w:cs="Times New Roman"/>
          <w:sz w:val="24"/>
          <w:szCs w:val="24"/>
          <w:vertAlign w:val="subscript"/>
        </w:rPr>
        <w:t>n</w:t>
      </w:r>
      <w:r w:rsidRPr="0036519A">
        <w:rPr>
          <w:rFonts w:ascii="Times New Roman" w:hAnsi="Times New Roman" w:cs="Times New Roman"/>
          <w:sz w:val="24"/>
          <w:szCs w:val="24"/>
        </w:rPr>
        <w:t>, we would conclude that the difference in S was entirely due to changes in N. If, however, the sites differ also in Sn, we would instead conclude that there were changes in the relative abundances of species. (4) In order to determine how important rare species were to any differences in S and Sn, we calculated a metric based on the inverse of Simpson’s concentration index, known as the probability of interspecific encounter (PIE). Taking the effective number of species from this PIE metric (Jost 2006) (S</w:t>
      </w:r>
      <w:r w:rsidR="008D783A" w:rsidRPr="008D783A">
        <w:rPr>
          <w:rFonts w:ascii="Times New Roman" w:hAnsi="Times New Roman" w:cs="Times New Roman"/>
          <w:sz w:val="24"/>
          <w:szCs w:val="24"/>
          <w:vertAlign w:val="subscript"/>
        </w:rPr>
        <w:t>PIE</w:t>
      </w:r>
      <w:r w:rsidRPr="0036519A">
        <w:rPr>
          <w:rFonts w:ascii="Times New Roman" w:hAnsi="Times New Roman" w:cs="Times New Roman"/>
          <w:sz w:val="24"/>
          <w:szCs w:val="24"/>
        </w:rPr>
        <w:t>) allows us to quantify differences among communities that are primarily due to differences in the relative abundances of common species, but largely insensitive to rare species). (</w:t>
      </w:r>
      <w:r w:rsidR="008D783A">
        <w:rPr>
          <w:rFonts w:ascii="Times New Roman" w:hAnsi="Times New Roman" w:cs="Times New Roman"/>
          <w:sz w:val="24"/>
          <w:szCs w:val="24"/>
        </w:rPr>
        <w:t>5</w:t>
      </w:r>
      <w:r w:rsidRPr="0036519A">
        <w:rPr>
          <w:rFonts w:ascii="Times New Roman" w:hAnsi="Times New Roman" w:cs="Times New Roman"/>
          <w:sz w:val="24"/>
          <w:szCs w:val="24"/>
        </w:rPr>
        <w:t xml:space="preserve">) Finally, by taking the gamma/alpha for each type, we were able to calculate several types of beta-diversity. Specifically, </w:t>
      </w:r>
      <w:r w:rsidR="008D783A">
        <w:rPr>
          <w:rFonts w:ascii="Times New Roman" w:hAnsi="Times New Roman" w:cs="Times New Roman"/>
          <w:sz w:val="24"/>
          <w:szCs w:val="24"/>
        </w:rPr>
        <w:t>B</w:t>
      </w:r>
      <w:r w:rsidRPr="0036519A">
        <w:rPr>
          <w:rFonts w:ascii="Times New Roman" w:hAnsi="Times New Roman" w:cs="Times New Roman"/>
          <w:sz w:val="24"/>
          <w:szCs w:val="24"/>
        </w:rPr>
        <w:t>eta</w:t>
      </w:r>
      <w:r w:rsidR="008D783A">
        <w:rPr>
          <w:rFonts w:ascii="Times New Roman" w:hAnsi="Times New Roman" w:cs="Times New Roman"/>
          <w:sz w:val="24"/>
          <w:szCs w:val="24"/>
        </w:rPr>
        <w:t>_</w:t>
      </w:r>
      <w:r w:rsidRPr="0036519A">
        <w:rPr>
          <w:rFonts w:ascii="Times New Roman" w:hAnsi="Times New Roman" w:cs="Times New Roman"/>
          <w:sz w:val="24"/>
          <w:szCs w:val="24"/>
        </w:rPr>
        <w:t xml:space="preserve">S is simply Whittaker’s beta-diversity, which is useful, </w:t>
      </w:r>
      <w:r w:rsidR="008D783A">
        <w:rPr>
          <w:rFonts w:ascii="Times New Roman" w:hAnsi="Times New Roman" w:cs="Times New Roman"/>
          <w:sz w:val="24"/>
          <w:szCs w:val="24"/>
        </w:rPr>
        <w:t>incorporating</w:t>
      </w:r>
      <w:r w:rsidRPr="0036519A">
        <w:rPr>
          <w:rFonts w:ascii="Times New Roman" w:hAnsi="Times New Roman" w:cs="Times New Roman"/>
          <w:sz w:val="24"/>
          <w:szCs w:val="24"/>
        </w:rPr>
        <w:t xml:space="preserve"> variation in the total and relative abundances of species, as well as their spatial distribution on the landscape. </w:t>
      </w:r>
      <w:r w:rsidR="008D783A">
        <w:rPr>
          <w:rFonts w:ascii="Times New Roman" w:hAnsi="Times New Roman" w:cs="Times New Roman"/>
          <w:sz w:val="24"/>
          <w:szCs w:val="24"/>
        </w:rPr>
        <w:t>Beta_</w:t>
      </w:r>
      <w:r w:rsidRPr="0036519A">
        <w:rPr>
          <w:rFonts w:ascii="Times New Roman" w:hAnsi="Times New Roman" w:cs="Times New Roman"/>
          <w:sz w:val="24"/>
          <w:szCs w:val="24"/>
        </w:rPr>
        <w:t>S</w:t>
      </w:r>
      <w:r w:rsidRPr="008D783A">
        <w:rPr>
          <w:rFonts w:ascii="Times New Roman" w:hAnsi="Times New Roman" w:cs="Times New Roman"/>
          <w:sz w:val="24"/>
          <w:szCs w:val="24"/>
          <w:vertAlign w:val="subscript"/>
        </w:rPr>
        <w:t>n</w:t>
      </w:r>
      <w:r w:rsidRPr="0036519A">
        <w:rPr>
          <w:rFonts w:ascii="Times New Roman" w:hAnsi="Times New Roman" w:cs="Times New Roman"/>
          <w:sz w:val="24"/>
          <w:szCs w:val="24"/>
        </w:rPr>
        <w:t>, however, allows us to ask how much of the observed beta diversity is due to variation in the spatial distribution of species on the landscape (i.e</w:t>
      </w:r>
      <w:r w:rsidR="008D783A">
        <w:rPr>
          <w:rFonts w:ascii="Times New Roman" w:hAnsi="Times New Roman" w:cs="Times New Roman"/>
          <w:sz w:val="24"/>
          <w:szCs w:val="24"/>
        </w:rPr>
        <w:t>.</w:t>
      </w:r>
      <w:r w:rsidRPr="0036519A">
        <w:rPr>
          <w:rFonts w:ascii="Times New Roman" w:hAnsi="Times New Roman" w:cs="Times New Roman"/>
          <w:sz w:val="24"/>
          <w:szCs w:val="24"/>
        </w:rPr>
        <w:t>, intraspecific aggregation due to spatial processes, habitat heterogeneity), and how much of the observed beta diversity is simply due to sampling the numbers and relative abundances of individuals (Chase et al</w:t>
      </w:r>
      <w:ins w:id="86" w:author="Christopher Swan" w:date="2024-02-21T10:10:00Z">
        <w:r w:rsidR="006E73D5" w:rsidRPr="006E73D5">
          <w:rPr>
            <w:rFonts w:ascii="Times New Roman" w:hAnsi="Times New Roman" w:cs="Times New Roman"/>
            <w:sz w:val="24"/>
            <w:szCs w:val="24"/>
            <w:lang w:val="en-US"/>
          </w:rPr>
          <w:t>.</w:t>
        </w:r>
      </w:ins>
      <w:r w:rsidRPr="0036519A">
        <w:rPr>
          <w:rFonts w:ascii="Times New Roman" w:hAnsi="Times New Roman" w:cs="Times New Roman"/>
          <w:sz w:val="24"/>
          <w:szCs w:val="24"/>
        </w:rPr>
        <w:t xml:space="preserve"> 2018, McGlinn et a., Engel et al.</w:t>
      </w:r>
      <w:r w:rsidR="008D783A">
        <w:rPr>
          <w:rFonts w:ascii="Times New Roman" w:hAnsi="Times New Roman" w:cs="Times New Roman"/>
          <w:sz w:val="24"/>
          <w:szCs w:val="24"/>
        </w:rPr>
        <w:t xml:space="preserve"> 2021</w:t>
      </w:r>
      <w:r w:rsidRPr="0036519A">
        <w:rPr>
          <w:rFonts w:ascii="Times New Roman" w:hAnsi="Times New Roman" w:cs="Times New Roman"/>
          <w:sz w:val="24"/>
          <w:szCs w:val="24"/>
        </w:rPr>
        <w:t xml:space="preserve">). If the difference between sites in </w:t>
      </w:r>
      <w:proofErr w:type="spellStart"/>
      <w:r w:rsidR="008D783A">
        <w:rPr>
          <w:rFonts w:ascii="Times New Roman" w:hAnsi="Times New Roman" w:cs="Times New Roman"/>
          <w:sz w:val="24"/>
          <w:szCs w:val="24"/>
        </w:rPr>
        <w:t>B</w:t>
      </w:r>
      <w:r w:rsidR="008D783A" w:rsidRPr="0036519A">
        <w:rPr>
          <w:rFonts w:ascii="Times New Roman" w:hAnsi="Times New Roman" w:cs="Times New Roman"/>
          <w:sz w:val="24"/>
          <w:szCs w:val="24"/>
        </w:rPr>
        <w:t>eta</w:t>
      </w:r>
      <w:r w:rsidR="008D783A">
        <w:rPr>
          <w:rFonts w:ascii="Times New Roman" w:hAnsi="Times New Roman" w:cs="Times New Roman"/>
          <w:sz w:val="24"/>
          <w:szCs w:val="24"/>
        </w:rPr>
        <w:t>_</w:t>
      </w:r>
      <w:r w:rsidR="008D783A" w:rsidRPr="0036519A">
        <w:rPr>
          <w:rFonts w:ascii="Times New Roman" w:hAnsi="Times New Roman" w:cs="Times New Roman"/>
          <w:sz w:val="24"/>
          <w:szCs w:val="24"/>
        </w:rPr>
        <w:t>S</w:t>
      </w:r>
      <w:proofErr w:type="spellEnd"/>
      <w:r w:rsidRPr="0036519A">
        <w:rPr>
          <w:rFonts w:ascii="Times New Roman" w:hAnsi="Times New Roman" w:cs="Times New Roman"/>
          <w:sz w:val="24"/>
          <w:szCs w:val="24"/>
        </w:rPr>
        <w:t xml:space="preserve"> is large</w:t>
      </w:r>
      <w:del w:id="87" w:author="Christopher Swan" w:date="2024-02-21T10:10:00Z">
        <w:r w:rsidRPr="0036519A">
          <w:rPr>
            <w:rFonts w:ascii="Times New Roman" w:hAnsi="Times New Roman" w:cs="Times New Roman"/>
            <w:sz w:val="24"/>
            <w:szCs w:val="24"/>
          </w:rPr>
          <w:delText>,</w:delText>
        </w:r>
      </w:del>
      <w:r w:rsidRPr="0036519A">
        <w:rPr>
          <w:rFonts w:ascii="Times New Roman" w:hAnsi="Times New Roman" w:cs="Times New Roman"/>
          <w:sz w:val="24"/>
          <w:szCs w:val="24"/>
        </w:rPr>
        <w:t xml:space="preserve"> but smaller for </w:t>
      </w:r>
      <w:r w:rsidR="008D783A">
        <w:rPr>
          <w:rFonts w:ascii="Times New Roman" w:hAnsi="Times New Roman" w:cs="Times New Roman"/>
          <w:sz w:val="24"/>
          <w:szCs w:val="24"/>
        </w:rPr>
        <w:t>Beta_</w:t>
      </w:r>
      <w:r w:rsidR="008D783A" w:rsidRPr="0036519A">
        <w:rPr>
          <w:rFonts w:ascii="Times New Roman" w:hAnsi="Times New Roman" w:cs="Times New Roman"/>
          <w:sz w:val="24"/>
          <w:szCs w:val="24"/>
        </w:rPr>
        <w:t>S</w:t>
      </w:r>
      <w:r w:rsidR="008D783A" w:rsidRPr="008D783A">
        <w:rPr>
          <w:rFonts w:ascii="Times New Roman" w:hAnsi="Times New Roman" w:cs="Times New Roman"/>
          <w:sz w:val="24"/>
          <w:szCs w:val="24"/>
          <w:vertAlign w:val="subscript"/>
        </w:rPr>
        <w:t>n</w:t>
      </w:r>
      <w:r w:rsidRPr="0036519A">
        <w:rPr>
          <w:rFonts w:ascii="Times New Roman" w:hAnsi="Times New Roman" w:cs="Times New Roman"/>
          <w:sz w:val="24"/>
          <w:szCs w:val="24"/>
        </w:rPr>
        <w:t xml:space="preserve">, we would conclude that the differences in </w:t>
      </w:r>
      <w:r w:rsidR="008D783A">
        <w:rPr>
          <w:rFonts w:ascii="Times New Roman" w:hAnsi="Times New Roman" w:cs="Times New Roman"/>
          <w:sz w:val="24"/>
          <w:szCs w:val="24"/>
        </w:rPr>
        <w:t>B</w:t>
      </w:r>
      <w:r w:rsidR="008D783A" w:rsidRPr="0036519A">
        <w:rPr>
          <w:rFonts w:ascii="Times New Roman" w:hAnsi="Times New Roman" w:cs="Times New Roman"/>
          <w:sz w:val="24"/>
          <w:szCs w:val="24"/>
        </w:rPr>
        <w:t>eta</w:t>
      </w:r>
      <w:r w:rsidR="008D783A">
        <w:rPr>
          <w:rFonts w:ascii="Times New Roman" w:hAnsi="Times New Roman" w:cs="Times New Roman"/>
          <w:sz w:val="24"/>
          <w:szCs w:val="24"/>
        </w:rPr>
        <w:t>_</w:t>
      </w:r>
      <w:r w:rsidR="008D783A" w:rsidRPr="0036519A">
        <w:rPr>
          <w:rFonts w:ascii="Times New Roman" w:hAnsi="Times New Roman" w:cs="Times New Roman"/>
          <w:sz w:val="24"/>
          <w:szCs w:val="24"/>
        </w:rPr>
        <w:t>S</w:t>
      </w:r>
      <w:r w:rsidRPr="0036519A">
        <w:rPr>
          <w:rFonts w:ascii="Times New Roman" w:hAnsi="Times New Roman" w:cs="Times New Roman"/>
          <w:sz w:val="24"/>
          <w:szCs w:val="24"/>
        </w:rPr>
        <w:t xml:space="preserve"> observed were due to changes in sampling abundances, whereas if </w:t>
      </w:r>
      <w:r w:rsidR="008D783A">
        <w:rPr>
          <w:rFonts w:ascii="Times New Roman" w:hAnsi="Times New Roman" w:cs="Times New Roman"/>
          <w:sz w:val="24"/>
          <w:szCs w:val="24"/>
        </w:rPr>
        <w:t>Beta_</w:t>
      </w:r>
      <w:r w:rsidR="008D783A" w:rsidRPr="0036519A">
        <w:rPr>
          <w:rFonts w:ascii="Times New Roman" w:hAnsi="Times New Roman" w:cs="Times New Roman"/>
          <w:sz w:val="24"/>
          <w:szCs w:val="24"/>
        </w:rPr>
        <w:t>S</w:t>
      </w:r>
      <w:r w:rsidR="008D783A" w:rsidRPr="008D783A">
        <w:rPr>
          <w:rFonts w:ascii="Times New Roman" w:hAnsi="Times New Roman" w:cs="Times New Roman"/>
          <w:sz w:val="24"/>
          <w:szCs w:val="24"/>
          <w:vertAlign w:val="subscript"/>
        </w:rPr>
        <w:t>n</w:t>
      </w:r>
      <w:r w:rsidRPr="0036519A">
        <w:rPr>
          <w:rFonts w:ascii="Times New Roman" w:hAnsi="Times New Roman" w:cs="Times New Roman"/>
          <w:sz w:val="24"/>
          <w:szCs w:val="24"/>
        </w:rPr>
        <w:t xml:space="preserve"> is larger, we would conclude that the differences resulted from non-random (aggregated) distributions on the landscape. The </w:t>
      </w:r>
      <w:proofErr w:type="spellStart"/>
      <w:r w:rsidR="008D783A">
        <w:rPr>
          <w:rFonts w:ascii="Times New Roman" w:hAnsi="Times New Roman" w:cs="Times New Roman"/>
          <w:sz w:val="24"/>
          <w:szCs w:val="24"/>
        </w:rPr>
        <w:t>Beta_</w:t>
      </w:r>
      <w:r w:rsidR="008D783A" w:rsidRPr="0036519A">
        <w:rPr>
          <w:rFonts w:ascii="Times New Roman" w:hAnsi="Times New Roman" w:cs="Times New Roman"/>
          <w:sz w:val="24"/>
          <w:szCs w:val="24"/>
        </w:rPr>
        <w:t>S</w:t>
      </w:r>
      <w:r w:rsidR="008D783A">
        <w:rPr>
          <w:rFonts w:ascii="Times New Roman" w:hAnsi="Times New Roman" w:cs="Times New Roman"/>
          <w:sz w:val="24"/>
          <w:szCs w:val="24"/>
          <w:vertAlign w:val="subscript"/>
        </w:rPr>
        <w:t>PIE</w:t>
      </w:r>
      <w:proofErr w:type="spellEnd"/>
      <w:r w:rsidRPr="0036519A">
        <w:rPr>
          <w:rFonts w:ascii="Times New Roman" w:hAnsi="Times New Roman" w:cs="Times New Roman"/>
          <w:sz w:val="24"/>
          <w:szCs w:val="24"/>
        </w:rPr>
        <w:t xml:space="preserve"> is </w:t>
      </w:r>
      <w:del w:id="88" w:author="Christopher Swan" w:date="2024-02-21T10:10:00Z">
        <w:r w:rsidRPr="0036519A">
          <w:rPr>
            <w:rFonts w:ascii="Times New Roman" w:hAnsi="Times New Roman" w:cs="Times New Roman"/>
            <w:sz w:val="24"/>
            <w:szCs w:val="24"/>
          </w:rPr>
          <w:delText>similar to</w:delText>
        </w:r>
      </w:del>
      <w:ins w:id="89" w:author="Christopher Swan" w:date="2024-02-21T10:10:00Z">
        <w:r w:rsidR="006E73D5" w:rsidRPr="0036519A">
          <w:rPr>
            <w:rFonts w:ascii="Times New Roman" w:hAnsi="Times New Roman" w:cs="Times New Roman"/>
            <w:sz w:val="24"/>
            <w:szCs w:val="24"/>
          </w:rPr>
          <w:t>like</w:t>
        </w:r>
      </w:ins>
      <w:r w:rsidRPr="0036519A">
        <w:rPr>
          <w:rFonts w:ascii="Times New Roman" w:hAnsi="Times New Roman" w:cs="Times New Roman"/>
          <w:sz w:val="24"/>
          <w:szCs w:val="24"/>
        </w:rPr>
        <w:t xml:space="preserve"> </w:t>
      </w:r>
      <w:proofErr w:type="spellStart"/>
      <w:r w:rsidR="008D783A">
        <w:rPr>
          <w:rFonts w:ascii="Times New Roman" w:hAnsi="Times New Roman" w:cs="Times New Roman"/>
          <w:sz w:val="24"/>
          <w:szCs w:val="24"/>
        </w:rPr>
        <w:t>Beta_</w:t>
      </w:r>
      <w:r w:rsidR="008D783A" w:rsidRPr="0036519A">
        <w:rPr>
          <w:rFonts w:ascii="Times New Roman" w:hAnsi="Times New Roman" w:cs="Times New Roman"/>
          <w:sz w:val="24"/>
          <w:szCs w:val="24"/>
        </w:rPr>
        <w:t>S</w:t>
      </w:r>
      <w:r w:rsidR="008D783A" w:rsidRPr="008D783A">
        <w:rPr>
          <w:rFonts w:ascii="Times New Roman" w:hAnsi="Times New Roman" w:cs="Times New Roman"/>
          <w:sz w:val="24"/>
          <w:szCs w:val="24"/>
          <w:vertAlign w:val="subscript"/>
        </w:rPr>
        <w:t>n</w:t>
      </w:r>
      <w:proofErr w:type="spellEnd"/>
      <w:del w:id="90" w:author="Christopher Swan" w:date="2024-02-21T10:10:00Z">
        <w:r w:rsidRPr="0036519A">
          <w:rPr>
            <w:rFonts w:ascii="Times New Roman" w:hAnsi="Times New Roman" w:cs="Times New Roman"/>
            <w:sz w:val="24"/>
            <w:szCs w:val="24"/>
          </w:rPr>
          <w:delText>,</w:delText>
        </w:r>
      </w:del>
      <w:r w:rsidRPr="0036519A">
        <w:rPr>
          <w:rFonts w:ascii="Times New Roman" w:hAnsi="Times New Roman" w:cs="Times New Roman"/>
          <w:sz w:val="24"/>
          <w:szCs w:val="24"/>
        </w:rPr>
        <w:t xml:space="preserve"> but quantifies the non-random difference in common species across the landscape, </w:t>
      </w:r>
      <w:del w:id="91" w:author="Christopher Swan" w:date="2024-02-21T10:10:00Z">
        <w:r w:rsidR="00AE610F" w:rsidRPr="0036519A">
          <w:rPr>
            <w:rFonts w:ascii="Times New Roman" w:hAnsi="Times New Roman" w:cs="Times New Roman"/>
            <w:sz w:val="24"/>
            <w:szCs w:val="24"/>
          </w:rPr>
          <w:delText>down weighting</w:delText>
        </w:r>
      </w:del>
      <w:proofErr w:type="spellStart"/>
      <w:ins w:id="92" w:author="Christopher Swan" w:date="2024-02-21T10:10:00Z">
        <w:r w:rsidR="00AE610F" w:rsidRPr="0036519A">
          <w:rPr>
            <w:rFonts w:ascii="Times New Roman" w:hAnsi="Times New Roman" w:cs="Times New Roman"/>
            <w:sz w:val="24"/>
            <w:szCs w:val="24"/>
          </w:rPr>
          <w:t>downweighting</w:t>
        </w:r>
      </w:ins>
      <w:proofErr w:type="spellEnd"/>
      <w:r w:rsidRPr="0036519A">
        <w:rPr>
          <w:rFonts w:ascii="Times New Roman" w:hAnsi="Times New Roman" w:cs="Times New Roman"/>
          <w:sz w:val="24"/>
          <w:szCs w:val="24"/>
        </w:rPr>
        <w:t xml:space="preserve"> the influence of rarer species.</w:t>
      </w:r>
      <w:r w:rsidR="00AE610F">
        <w:rPr>
          <w:rFonts w:ascii="Times New Roman" w:hAnsi="Times New Roman" w:cs="Times New Roman"/>
          <w:sz w:val="24"/>
          <w:szCs w:val="24"/>
        </w:rPr>
        <w:t xml:space="preserve"> </w:t>
      </w:r>
      <w:r w:rsidRPr="0036519A">
        <w:rPr>
          <w:rFonts w:ascii="Times New Roman" w:hAnsi="Times New Roman" w:cs="Times New Roman"/>
          <w:sz w:val="24"/>
          <w:szCs w:val="24"/>
        </w:rPr>
        <w:t>For each randomly sampled aggregate</w:t>
      </w:r>
      <w:ins w:id="93" w:author="Christopher Swan" w:date="2024-02-21T10:10:00Z">
        <w:r w:rsidR="006E73D5" w:rsidRPr="006E73D5">
          <w:rPr>
            <w:rFonts w:ascii="Times New Roman" w:hAnsi="Times New Roman" w:cs="Times New Roman"/>
            <w:sz w:val="24"/>
            <w:szCs w:val="24"/>
            <w:lang w:val="en-US"/>
          </w:rPr>
          <w:t>,</w:t>
        </w:r>
      </w:ins>
      <w:r w:rsidRPr="0036519A">
        <w:rPr>
          <w:rFonts w:ascii="Times New Roman" w:hAnsi="Times New Roman" w:cs="Times New Roman"/>
          <w:sz w:val="24"/>
          <w:szCs w:val="24"/>
        </w:rPr>
        <w:t xml:space="preserve"> we also calculated the cumulative biomass and carbon for each sample to compare the differences between land uses.</w:t>
      </w:r>
      <w:bookmarkStart w:id="94" w:name="_oomf04fnttg" w:colFirst="0" w:colLast="0"/>
      <w:bookmarkEnd w:id="94"/>
    </w:p>
    <w:p w14:paraId="55FD1AED" w14:textId="77777777" w:rsidR="00AE610F" w:rsidRDefault="00AE610F" w:rsidP="00AE610F">
      <w:pPr>
        <w:rPr>
          <w:rFonts w:ascii="Times New Roman" w:hAnsi="Times New Roman" w:cs="Times New Roman"/>
          <w:sz w:val="24"/>
          <w:szCs w:val="24"/>
        </w:rPr>
      </w:pPr>
    </w:p>
    <w:p w14:paraId="39CFF3BE" w14:textId="3DF408A9" w:rsidR="00970BD9" w:rsidRPr="00AE610F" w:rsidRDefault="00000000" w:rsidP="00AE610F">
      <w:pPr>
        <w:rPr>
          <w:rFonts w:ascii="Times New Roman" w:hAnsi="Times New Roman" w:cs="Times New Roman"/>
          <w:i/>
          <w:iCs/>
          <w:sz w:val="24"/>
          <w:szCs w:val="24"/>
        </w:rPr>
      </w:pPr>
      <w:r w:rsidRPr="00AE610F">
        <w:rPr>
          <w:rFonts w:ascii="Times New Roman" w:hAnsi="Times New Roman" w:cs="Times New Roman"/>
          <w:i/>
          <w:iCs/>
          <w:sz w:val="24"/>
          <w:szCs w:val="24"/>
        </w:rPr>
        <w:t>Statistical analyses</w:t>
      </w:r>
    </w:p>
    <w:p w14:paraId="4BE2E265" w14:textId="01F00DB2" w:rsidR="00AE610F" w:rsidRDefault="00000000" w:rsidP="00AE610F">
      <w:pPr>
        <w:rPr>
          <w:rFonts w:ascii="Times New Roman" w:hAnsi="Times New Roman" w:cs="Times New Roman"/>
          <w:sz w:val="24"/>
          <w:szCs w:val="24"/>
        </w:rPr>
      </w:pPr>
      <w:r w:rsidRPr="0036519A">
        <w:rPr>
          <w:rFonts w:ascii="Times New Roman" w:hAnsi="Times New Roman" w:cs="Times New Roman"/>
          <w:sz w:val="24"/>
          <w:szCs w:val="24"/>
        </w:rPr>
        <w:t xml:space="preserve">We tested for broad patterns of beta diversity between forest and </w:t>
      </w:r>
      <w:r w:rsidR="00C111C3">
        <w:rPr>
          <w:rFonts w:ascii="Times New Roman" w:hAnsi="Times New Roman" w:cs="Times New Roman"/>
          <w:sz w:val="24"/>
          <w:szCs w:val="24"/>
        </w:rPr>
        <w:t>built land use</w:t>
      </w:r>
      <w:r w:rsidRPr="0036519A">
        <w:rPr>
          <w:rFonts w:ascii="Times New Roman" w:hAnsi="Times New Roman" w:cs="Times New Roman"/>
          <w:sz w:val="24"/>
          <w:szCs w:val="24"/>
        </w:rPr>
        <w:t xml:space="preserve">, across all four cities, </w:t>
      </w:r>
      <w:r w:rsidR="00C111C3">
        <w:rPr>
          <w:rFonts w:ascii="Times New Roman" w:hAnsi="Times New Roman" w:cs="Times New Roman"/>
          <w:sz w:val="24"/>
          <w:szCs w:val="24"/>
        </w:rPr>
        <w:t>where each city was treated as a replicate in our analysis</w:t>
      </w:r>
      <w:r w:rsidRPr="0036519A">
        <w:rPr>
          <w:rFonts w:ascii="Times New Roman" w:hAnsi="Times New Roman" w:cs="Times New Roman"/>
          <w:sz w:val="24"/>
          <w:szCs w:val="24"/>
        </w:rPr>
        <w:t xml:space="preserve">. Because of this, we used a </w:t>
      </w:r>
      <w:r w:rsidRPr="0036519A">
        <w:rPr>
          <w:rFonts w:ascii="Times New Roman" w:hAnsi="Times New Roman" w:cs="Times New Roman"/>
          <w:sz w:val="24"/>
          <w:szCs w:val="24"/>
        </w:rPr>
        <w:lastRenderedPageBreak/>
        <w:t xml:space="preserve">mixed effects model where the response variable was the diversity variable of interest </w:t>
      </w:r>
      <w:r w:rsidR="00C111C3" w:rsidRPr="00C111C3">
        <w:rPr>
          <w:rFonts w:ascii="Times New Roman" w:hAnsi="Times New Roman" w:cs="Times New Roman"/>
          <w:sz w:val="24"/>
          <w:szCs w:val="24"/>
        </w:rPr>
        <w:t xml:space="preserve">— </w:t>
      </w:r>
      <w:r w:rsidR="00C111C3">
        <w:rPr>
          <w:rFonts w:ascii="Times New Roman" w:hAnsi="Times New Roman" w:cs="Times New Roman"/>
          <w:sz w:val="24"/>
          <w:szCs w:val="24"/>
        </w:rPr>
        <w:t>B</w:t>
      </w:r>
      <w:r w:rsidR="00C111C3" w:rsidRPr="0036519A">
        <w:rPr>
          <w:rFonts w:ascii="Times New Roman" w:hAnsi="Times New Roman" w:cs="Times New Roman"/>
          <w:sz w:val="24"/>
          <w:szCs w:val="24"/>
        </w:rPr>
        <w:t>eta</w:t>
      </w:r>
      <w:r w:rsidR="00C111C3">
        <w:rPr>
          <w:rFonts w:ascii="Times New Roman" w:hAnsi="Times New Roman" w:cs="Times New Roman"/>
          <w:sz w:val="24"/>
          <w:szCs w:val="24"/>
        </w:rPr>
        <w:t>_</w:t>
      </w:r>
      <w:r w:rsidR="00C111C3" w:rsidRPr="0036519A">
        <w:rPr>
          <w:rFonts w:ascii="Times New Roman" w:hAnsi="Times New Roman" w:cs="Times New Roman"/>
          <w:sz w:val="24"/>
          <w:szCs w:val="24"/>
        </w:rPr>
        <w:t>S</w:t>
      </w:r>
      <w:r w:rsidRPr="0036519A">
        <w:rPr>
          <w:rFonts w:ascii="Times New Roman" w:hAnsi="Times New Roman" w:cs="Times New Roman"/>
          <w:sz w:val="24"/>
          <w:szCs w:val="24"/>
        </w:rPr>
        <w:t xml:space="preserve">, </w:t>
      </w:r>
      <w:r w:rsidR="00C111C3">
        <w:rPr>
          <w:rFonts w:ascii="Times New Roman" w:hAnsi="Times New Roman" w:cs="Times New Roman"/>
          <w:sz w:val="24"/>
          <w:szCs w:val="24"/>
        </w:rPr>
        <w:t>Beta_</w:t>
      </w:r>
      <w:r w:rsidR="00C111C3" w:rsidRPr="0036519A">
        <w:rPr>
          <w:rFonts w:ascii="Times New Roman" w:hAnsi="Times New Roman" w:cs="Times New Roman"/>
          <w:sz w:val="24"/>
          <w:szCs w:val="24"/>
        </w:rPr>
        <w:t>S</w:t>
      </w:r>
      <w:r w:rsidR="00C111C3" w:rsidRPr="008D783A">
        <w:rPr>
          <w:rFonts w:ascii="Times New Roman" w:hAnsi="Times New Roman" w:cs="Times New Roman"/>
          <w:sz w:val="24"/>
          <w:szCs w:val="24"/>
          <w:vertAlign w:val="subscript"/>
        </w:rPr>
        <w:t>n</w:t>
      </w:r>
      <w:r w:rsidRPr="0036519A">
        <w:rPr>
          <w:rFonts w:ascii="Times New Roman" w:hAnsi="Times New Roman" w:cs="Times New Roman"/>
          <w:sz w:val="24"/>
          <w:szCs w:val="24"/>
        </w:rPr>
        <w:t xml:space="preserve">, and </w:t>
      </w:r>
      <w:r w:rsidR="00C111C3">
        <w:rPr>
          <w:rFonts w:ascii="Times New Roman" w:hAnsi="Times New Roman" w:cs="Times New Roman"/>
          <w:sz w:val="24"/>
          <w:szCs w:val="24"/>
        </w:rPr>
        <w:t>Beta_</w:t>
      </w:r>
      <w:r w:rsidR="00C111C3" w:rsidRPr="0036519A">
        <w:rPr>
          <w:rFonts w:ascii="Times New Roman" w:hAnsi="Times New Roman" w:cs="Times New Roman"/>
          <w:sz w:val="24"/>
          <w:szCs w:val="24"/>
        </w:rPr>
        <w:t>S</w:t>
      </w:r>
      <w:r w:rsidR="00C111C3">
        <w:rPr>
          <w:rFonts w:ascii="Times New Roman" w:hAnsi="Times New Roman" w:cs="Times New Roman"/>
          <w:sz w:val="24"/>
          <w:szCs w:val="24"/>
          <w:vertAlign w:val="subscript"/>
        </w:rPr>
        <w:t>PIE</w:t>
      </w:r>
      <w:r w:rsidRPr="0036519A">
        <w:rPr>
          <w:rFonts w:ascii="Times New Roman" w:hAnsi="Times New Roman" w:cs="Times New Roman"/>
          <w:sz w:val="24"/>
          <w:szCs w:val="24"/>
        </w:rPr>
        <w:t xml:space="preserve"> </w:t>
      </w:r>
      <w:r w:rsidR="00C111C3" w:rsidRPr="00C111C3">
        <w:rPr>
          <w:rFonts w:ascii="Times New Roman" w:hAnsi="Times New Roman" w:cs="Times New Roman"/>
          <w:sz w:val="24"/>
          <w:szCs w:val="24"/>
        </w:rPr>
        <w:t xml:space="preserve">— </w:t>
      </w:r>
      <w:r w:rsidRPr="0036519A">
        <w:rPr>
          <w:rFonts w:ascii="Times New Roman" w:hAnsi="Times New Roman" w:cs="Times New Roman"/>
          <w:sz w:val="24"/>
          <w:szCs w:val="24"/>
        </w:rPr>
        <w:t xml:space="preserve">with the predictor variable a categorical effect of ‘treatment (i.e., either forest or </w:t>
      </w:r>
      <w:r w:rsidR="00C111C3">
        <w:rPr>
          <w:rFonts w:ascii="Times New Roman" w:hAnsi="Times New Roman" w:cs="Times New Roman"/>
          <w:sz w:val="24"/>
          <w:szCs w:val="24"/>
        </w:rPr>
        <w:t>built</w:t>
      </w:r>
      <w:r w:rsidRPr="0036519A">
        <w:rPr>
          <w:rFonts w:ascii="Times New Roman" w:hAnsi="Times New Roman" w:cs="Times New Roman"/>
          <w:sz w:val="24"/>
          <w:szCs w:val="24"/>
        </w:rPr>
        <w:t xml:space="preserve"> land use type), and a random effect for city to account for the inherent differences among cities. A gaussian error distribution was assumed for model fitting. Each model had a sample size of 8</w:t>
      </w:r>
      <w:r w:rsidR="00C111C3">
        <w:rPr>
          <w:rFonts w:ascii="Times New Roman" w:hAnsi="Times New Roman" w:cs="Times New Roman"/>
          <w:sz w:val="24"/>
          <w:szCs w:val="24"/>
        </w:rPr>
        <w:t>,</w:t>
      </w:r>
      <w:r w:rsidRPr="0036519A">
        <w:rPr>
          <w:rFonts w:ascii="Times New Roman" w:hAnsi="Times New Roman" w:cs="Times New Roman"/>
          <w:sz w:val="24"/>
          <w:szCs w:val="24"/>
        </w:rPr>
        <w:t>000 observations, 1</w:t>
      </w:r>
      <w:r w:rsidR="00C111C3">
        <w:rPr>
          <w:rFonts w:ascii="Times New Roman" w:hAnsi="Times New Roman" w:cs="Times New Roman"/>
          <w:sz w:val="24"/>
          <w:szCs w:val="24"/>
        </w:rPr>
        <w:t>,</w:t>
      </w:r>
      <w:r w:rsidRPr="0036519A">
        <w:rPr>
          <w:rFonts w:ascii="Times New Roman" w:hAnsi="Times New Roman" w:cs="Times New Roman"/>
          <w:sz w:val="24"/>
          <w:szCs w:val="24"/>
        </w:rPr>
        <w:t>000 per treatment X city combination (see above). To estimate p-values we used Satterthwaite's degrees of freedom method (</w:t>
      </w:r>
      <w:hyperlink r:id="rId15">
        <w:r w:rsidRPr="0036519A">
          <w:rPr>
            <w:rFonts w:ascii="Times New Roman" w:hAnsi="Times New Roman" w:cs="Times New Roman"/>
            <w:color w:val="1155CC"/>
            <w:sz w:val="24"/>
            <w:szCs w:val="24"/>
            <w:u w:val="single"/>
          </w:rPr>
          <w:t>Kuznetsova et al. 2017</w:t>
        </w:r>
      </w:hyperlink>
      <w:r w:rsidRPr="0036519A">
        <w:rPr>
          <w:rFonts w:ascii="Times New Roman" w:hAnsi="Times New Roman" w:cs="Times New Roman"/>
          <w:sz w:val="24"/>
          <w:szCs w:val="24"/>
        </w:rPr>
        <w:t>) and models were fit using the lme4 package and method implementation (</w:t>
      </w:r>
      <w:hyperlink r:id="rId16">
        <w:r w:rsidRPr="0036519A">
          <w:rPr>
            <w:rFonts w:ascii="Times New Roman" w:hAnsi="Times New Roman" w:cs="Times New Roman"/>
            <w:color w:val="1155CC"/>
            <w:sz w:val="24"/>
            <w:szCs w:val="24"/>
            <w:u w:val="single"/>
          </w:rPr>
          <w:t>Bates et al. 2015</w:t>
        </w:r>
      </w:hyperlink>
      <w:r w:rsidRPr="0036519A">
        <w:rPr>
          <w:rFonts w:ascii="Times New Roman" w:hAnsi="Times New Roman" w:cs="Times New Roman"/>
          <w:sz w:val="24"/>
          <w:szCs w:val="24"/>
        </w:rPr>
        <w:t>).</w:t>
      </w:r>
      <w:bookmarkStart w:id="95" w:name="_rsm51j1k72cs" w:colFirst="0" w:colLast="0"/>
      <w:bookmarkEnd w:id="95"/>
    </w:p>
    <w:p w14:paraId="18626A31" w14:textId="77777777" w:rsidR="00AE610F" w:rsidRDefault="00AE610F" w:rsidP="00AE610F">
      <w:pPr>
        <w:rPr>
          <w:rFonts w:ascii="Times New Roman" w:hAnsi="Times New Roman" w:cs="Times New Roman"/>
          <w:sz w:val="24"/>
          <w:szCs w:val="24"/>
        </w:rPr>
      </w:pPr>
    </w:p>
    <w:p w14:paraId="5154989D" w14:textId="02ABEAFC" w:rsidR="00970BD9" w:rsidRPr="00AE610F" w:rsidRDefault="00000000" w:rsidP="00AE610F">
      <w:pPr>
        <w:rPr>
          <w:rFonts w:ascii="Times New Roman" w:hAnsi="Times New Roman" w:cs="Times New Roman"/>
          <w:i/>
          <w:iCs/>
          <w:sz w:val="24"/>
          <w:szCs w:val="24"/>
        </w:rPr>
      </w:pPr>
      <w:r w:rsidRPr="00AE610F">
        <w:rPr>
          <w:rFonts w:ascii="Times New Roman" w:hAnsi="Times New Roman" w:cs="Times New Roman"/>
          <w:i/>
          <w:iCs/>
          <w:sz w:val="24"/>
          <w:szCs w:val="24"/>
        </w:rPr>
        <w:t>Data analysis and availability</w:t>
      </w:r>
    </w:p>
    <w:p w14:paraId="3211FD9E" w14:textId="77777777" w:rsidR="00AE610F" w:rsidRDefault="00000000" w:rsidP="00AE610F">
      <w:pPr>
        <w:rPr>
          <w:rFonts w:ascii="Times New Roman" w:hAnsi="Times New Roman" w:cs="Times New Roman"/>
          <w:sz w:val="24"/>
          <w:szCs w:val="24"/>
        </w:rPr>
      </w:pPr>
      <w:r w:rsidRPr="0036519A">
        <w:rPr>
          <w:rFonts w:ascii="Times New Roman" w:hAnsi="Times New Roman" w:cs="Times New Roman"/>
          <w:sz w:val="24"/>
          <w:szCs w:val="24"/>
        </w:rPr>
        <w:t xml:space="preserve">All data analysis was conducted in R version 4.1.2 (R Core Team 2022) and relied heavily on tools from the </w:t>
      </w:r>
      <w:proofErr w:type="spellStart"/>
      <w:r w:rsidRPr="0036519A">
        <w:rPr>
          <w:rFonts w:ascii="Times New Roman" w:hAnsi="Times New Roman" w:cs="Times New Roman"/>
          <w:sz w:val="24"/>
          <w:szCs w:val="24"/>
        </w:rPr>
        <w:t>Tidyverse</w:t>
      </w:r>
      <w:proofErr w:type="spellEnd"/>
      <w:r w:rsidRPr="0036519A">
        <w:rPr>
          <w:rFonts w:ascii="Times New Roman" w:hAnsi="Times New Roman" w:cs="Times New Roman"/>
          <w:sz w:val="24"/>
          <w:szCs w:val="24"/>
        </w:rPr>
        <w:t xml:space="preserve"> (</w:t>
      </w:r>
      <w:hyperlink r:id="rId17">
        <w:r w:rsidRPr="0036519A">
          <w:rPr>
            <w:rFonts w:ascii="Times New Roman" w:hAnsi="Times New Roman" w:cs="Times New Roman"/>
            <w:color w:val="1155CC"/>
            <w:sz w:val="24"/>
            <w:szCs w:val="24"/>
            <w:u w:val="single"/>
          </w:rPr>
          <w:t>Wickham et al. 2019</w:t>
        </w:r>
      </w:hyperlink>
      <w:r w:rsidRPr="0036519A">
        <w:rPr>
          <w:rFonts w:ascii="Times New Roman" w:hAnsi="Times New Roman" w:cs="Times New Roman"/>
          <w:sz w:val="24"/>
          <w:szCs w:val="24"/>
        </w:rPr>
        <w:t xml:space="preserve">). All code </w:t>
      </w:r>
      <w:commentRangeStart w:id="96"/>
      <w:r w:rsidR="00AE610F">
        <w:rPr>
          <w:rFonts w:ascii="Times New Roman" w:hAnsi="Times New Roman" w:cs="Times New Roman"/>
          <w:sz w:val="24"/>
          <w:szCs w:val="24"/>
        </w:rPr>
        <w:t>and data</w:t>
      </w:r>
      <w:r w:rsidRPr="0036519A">
        <w:rPr>
          <w:rFonts w:ascii="Times New Roman" w:hAnsi="Times New Roman" w:cs="Times New Roman"/>
          <w:sz w:val="24"/>
          <w:szCs w:val="24"/>
        </w:rPr>
        <w:t xml:space="preserve"> </w:t>
      </w:r>
      <w:commentRangeEnd w:id="96"/>
      <w:r w:rsidR="00AE610F">
        <w:rPr>
          <w:rStyle w:val="CommentReference"/>
        </w:rPr>
        <w:commentReference w:id="96"/>
      </w:r>
      <w:r w:rsidRPr="0036519A">
        <w:rPr>
          <w:rFonts w:ascii="Times New Roman" w:hAnsi="Times New Roman" w:cs="Times New Roman"/>
          <w:sz w:val="24"/>
          <w:szCs w:val="24"/>
        </w:rPr>
        <w:t xml:space="preserve">are publicly available at this GitHub repository and will be permanently archived upon acceptance of this manuscript in a </w:t>
      </w:r>
      <w:proofErr w:type="spellStart"/>
      <w:r w:rsidRPr="0036519A">
        <w:rPr>
          <w:rFonts w:ascii="Times New Roman" w:hAnsi="Times New Roman" w:cs="Times New Roman"/>
          <w:sz w:val="24"/>
          <w:szCs w:val="24"/>
        </w:rPr>
        <w:t>Zenodo</w:t>
      </w:r>
      <w:proofErr w:type="spellEnd"/>
      <w:r w:rsidRPr="0036519A">
        <w:rPr>
          <w:rFonts w:ascii="Times New Roman" w:hAnsi="Times New Roman" w:cs="Times New Roman"/>
          <w:sz w:val="24"/>
          <w:szCs w:val="24"/>
        </w:rPr>
        <w:t xml:space="preserve"> repository.</w:t>
      </w:r>
      <w:bookmarkStart w:id="97" w:name="_21bycnzcd0on" w:colFirst="0" w:colLast="0"/>
      <w:bookmarkEnd w:id="97"/>
    </w:p>
    <w:p w14:paraId="1BD1A378" w14:textId="77777777" w:rsidR="00AE610F" w:rsidRDefault="00AE610F" w:rsidP="00AE610F">
      <w:pPr>
        <w:rPr>
          <w:rFonts w:ascii="Times New Roman" w:hAnsi="Times New Roman" w:cs="Times New Roman"/>
          <w:sz w:val="24"/>
          <w:szCs w:val="24"/>
        </w:rPr>
      </w:pPr>
    </w:p>
    <w:p w14:paraId="428CCAD1" w14:textId="75BAD6DC" w:rsidR="00970BD9" w:rsidRPr="00AE610F" w:rsidRDefault="00000000" w:rsidP="00AE610F">
      <w:pPr>
        <w:rPr>
          <w:rFonts w:ascii="Times New Roman" w:hAnsi="Times New Roman" w:cs="Times New Roman"/>
          <w:b/>
          <w:bCs/>
          <w:sz w:val="24"/>
          <w:szCs w:val="24"/>
        </w:rPr>
      </w:pPr>
      <w:r w:rsidRPr="00AE610F">
        <w:rPr>
          <w:rFonts w:ascii="Times New Roman" w:hAnsi="Times New Roman" w:cs="Times New Roman"/>
          <w:b/>
          <w:bCs/>
          <w:sz w:val="24"/>
          <w:szCs w:val="24"/>
        </w:rPr>
        <w:t>Results</w:t>
      </w:r>
    </w:p>
    <w:p w14:paraId="6AB2D0F1" w14:textId="3E1C4E34" w:rsidR="00AE610F" w:rsidRDefault="00000000">
      <w:pPr>
        <w:rPr>
          <w:rFonts w:ascii="Times New Roman" w:hAnsi="Times New Roman" w:cs="Times New Roman"/>
          <w:sz w:val="24"/>
          <w:szCs w:val="24"/>
        </w:rPr>
      </w:pPr>
      <w:r w:rsidRPr="0036519A">
        <w:rPr>
          <w:rFonts w:ascii="Times New Roman" w:hAnsi="Times New Roman" w:cs="Times New Roman"/>
          <w:sz w:val="24"/>
          <w:szCs w:val="24"/>
        </w:rPr>
        <w:t xml:space="preserve">Using a total of 581 sites across four cities, we </w:t>
      </w:r>
      <w:r w:rsidR="00825229" w:rsidRPr="00825229">
        <w:rPr>
          <w:rFonts w:ascii="Times New Roman" w:hAnsi="Times New Roman" w:cs="Times New Roman"/>
          <w:sz w:val="24"/>
          <w:szCs w:val="24"/>
        </w:rPr>
        <w:t xml:space="preserve">observed a notable pattern in species richness between built and forest land uses. </w:t>
      </w:r>
      <w:r w:rsidR="00130DC1" w:rsidRPr="00130DC1">
        <w:rPr>
          <w:rFonts w:ascii="Times New Roman" w:hAnsi="Times New Roman" w:cs="Times New Roman"/>
          <w:sz w:val="24"/>
          <w:szCs w:val="24"/>
        </w:rPr>
        <w:t>Forest land uses in Austin, Houston, San Antonio, and Portland were characterized by 34, 42, 33, and 21 species, respectively, whereas the built environments in these cities exhibited a higher species count of 52, 52, 48, and 85 species, respectively</w:t>
      </w:r>
      <w:r w:rsidR="00130DC1">
        <w:rPr>
          <w:rFonts w:ascii="Times New Roman" w:hAnsi="Times New Roman" w:cs="Times New Roman"/>
          <w:sz w:val="24"/>
          <w:szCs w:val="24"/>
        </w:rPr>
        <w:t xml:space="preserve"> </w:t>
      </w:r>
      <w:r w:rsidRPr="0036519A">
        <w:rPr>
          <w:rFonts w:ascii="Times New Roman" w:hAnsi="Times New Roman" w:cs="Times New Roman"/>
          <w:sz w:val="24"/>
          <w:szCs w:val="24"/>
        </w:rPr>
        <w:t>(Table 1)</w:t>
      </w:r>
      <w:r w:rsidR="00825229">
        <w:rPr>
          <w:rFonts w:ascii="Times New Roman" w:hAnsi="Times New Roman" w:cs="Times New Roman"/>
          <w:sz w:val="24"/>
          <w:szCs w:val="24"/>
        </w:rPr>
        <w:t xml:space="preserve">. </w:t>
      </w:r>
      <w:r w:rsidR="00825229" w:rsidRPr="00825229">
        <w:rPr>
          <w:rFonts w:ascii="Times New Roman" w:hAnsi="Times New Roman" w:cs="Times New Roman"/>
          <w:sz w:val="24"/>
          <w:szCs w:val="24"/>
        </w:rPr>
        <w:t>Within this broader trend, we identified a significant proportion of species exclusive to each land use type. In forest land uses, the percentage of unique species for Austin, Houston, San Antonio, and Portland were XX%, YY%, ZZ%, and WW%, respectively.</w:t>
      </w:r>
      <w:r w:rsidRPr="0036519A">
        <w:rPr>
          <w:rFonts w:ascii="Times New Roman" w:hAnsi="Times New Roman" w:cs="Times New Roman"/>
          <w:sz w:val="24"/>
          <w:szCs w:val="24"/>
        </w:rPr>
        <w:t xml:space="preserve"> </w:t>
      </w:r>
      <w:r w:rsidR="00825229" w:rsidRPr="00825229">
        <w:rPr>
          <w:rFonts w:ascii="Times New Roman" w:hAnsi="Times New Roman" w:cs="Times New Roman"/>
          <w:sz w:val="24"/>
          <w:szCs w:val="24"/>
        </w:rPr>
        <w:t xml:space="preserve">Conversely, built land uses harbored a distinct set of unique species, with percentages being AA%, BB%, CC%, and DD% for Austin, Houston, San Antonio, and Portland, respectively </w:t>
      </w:r>
      <w:r w:rsidRPr="0036519A">
        <w:rPr>
          <w:rFonts w:ascii="Times New Roman" w:hAnsi="Times New Roman" w:cs="Times New Roman"/>
          <w:sz w:val="24"/>
          <w:szCs w:val="24"/>
        </w:rPr>
        <w:t xml:space="preserve">(Figure 2). </w:t>
      </w:r>
    </w:p>
    <w:p w14:paraId="76040348" w14:textId="77777777" w:rsidR="00AE610F" w:rsidRDefault="00AE610F">
      <w:pPr>
        <w:rPr>
          <w:rFonts w:ascii="Times New Roman" w:hAnsi="Times New Roman" w:cs="Times New Roman"/>
          <w:sz w:val="24"/>
          <w:szCs w:val="24"/>
        </w:rPr>
      </w:pPr>
    </w:p>
    <w:p w14:paraId="08C3BB29" w14:textId="016D0F92" w:rsidR="00AE610F" w:rsidRDefault="001221D8">
      <w:pPr>
        <w:rPr>
          <w:rFonts w:ascii="Times New Roman" w:hAnsi="Times New Roman" w:cs="Times New Roman"/>
          <w:sz w:val="24"/>
          <w:szCs w:val="24"/>
        </w:rPr>
      </w:pPr>
      <w:r w:rsidRPr="001221D8">
        <w:rPr>
          <w:rFonts w:ascii="Times New Roman" w:hAnsi="Times New Roman" w:cs="Times New Roman"/>
          <w:sz w:val="24"/>
          <w:szCs w:val="24"/>
        </w:rPr>
        <w:t xml:space="preserve">Our resampling analysis revealed distinctive patterns in alpha diversity across the </w:t>
      </w:r>
      <w:r>
        <w:rPr>
          <w:rFonts w:ascii="Times New Roman" w:hAnsi="Times New Roman" w:cs="Times New Roman"/>
          <w:sz w:val="24"/>
          <w:szCs w:val="24"/>
        </w:rPr>
        <w:t>built</w:t>
      </w:r>
      <w:r w:rsidRPr="001221D8">
        <w:rPr>
          <w:rFonts w:ascii="Times New Roman" w:hAnsi="Times New Roman" w:cs="Times New Roman"/>
          <w:sz w:val="24"/>
          <w:szCs w:val="24"/>
        </w:rPr>
        <w:t xml:space="preserve"> and forest land uses within the four cities studied. The number of individual trees was consistently higher in forest land uses than in built land uses. However, species richness did not show a </w:t>
      </w:r>
      <w:r>
        <w:rPr>
          <w:rFonts w:ascii="Times New Roman" w:hAnsi="Times New Roman" w:cs="Times New Roman"/>
          <w:sz w:val="24"/>
          <w:szCs w:val="24"/>
        </w:rPr>
        <w:t>strong</w:t>
      </w:r>
      <w:r w:rsidRPr="001221D8">
        <w:rPr>
          <w:rFonts w:ascii="Times New Roman" w:hAnsi="Times New Roman" w:cs="Times New Roman"/>
          <w:sz w:val="24"/>
          <w:szCs w:val="24"/>
        </w:rPr>
        <w:t xml:space="preserve"> difference between the two land uses, suggesting that the variety of species in built environments is comparable to that of forests. When we controlled for the number of individuals using rarified species richness, we </w:t>
      </w:r>
      <w:r>
        <w:rPr>
          <w:rFonts w:ascii="Times New Roman" w:hAnsi="Times New Roman" w:cs="Times New Roman"/>
          <w:sz w:val="24"/>
          <w:szCs w:val="24"/>
        </w:rPr>
        <w:t>found that</w:t>
      </w:r>
      <w:r w:rsidRPr="001221D8">
        <w:rPr>
          <w:rFonts w:ascii="Times New Roman" w:hAnsi="Times New Roman" w:cs="Times New Roman"/>
          <w:sz w:val="24"/>
          <w:szCs w:val="24"/>
        </w:rPr>
        <w:t xml:space="preserve"> built land uses displayed an increased rarified richness relative to forest land uses, indicating a higher diversity per unit effort in sampling in built environments. Furthermore, the probability of interspecific encounter was moderately higher in built land uses than in forest land uses, suggesting a more uniform species distribution in these anthropogenically influenced habitats (Figure 3).</w:t>
      </w:r>
    </w:p>
    <w:p w14:paraId="3D1BF37E" w14:textId="77777777" w:rsidR="001221D8" w:rsidRDefault="001221D8">
      <w:pPr>
        <w:rPr>
          <w:rFonts w:ascii="Times New Roman" w:hAnsi="Times New Roman" w:cs="Times New Roman"/>
          <w:sz w:val="24"/>
          <w:szCs w:val="24"/>
        </w:rPr>
      </w:pPr>
    </w:p>
    <w:p w14:paraId="7029D3CB" w14:textId="63166F05" w:rsidR="00970BD9" w:rsidRPr="0036519A" w:rsidRDefault="001221D8">
      <w:pPr>
        <w:rPr>
          <w:rFonts w:ascii="Times New Roman" w:hAnsi="Times New Roman" w:cs="Times New Roman"/>
          <w:sz w:val="24"/>
          <w:szCs w:val="24"/>
        </w:rPr>
      </w:pPr>
      <w:r w:rsidRPr="001221D8">
        <w:rPr>
          <w:rFonts w:ascii="Times New Roman" w:hAnsi="Times New Roman" w:cs="Times New Roman"/>
          <w:sz w:val="24"/>
          <w:szCs w:val="24"/>
        </w:rPr>
        <w:t xml:space="preserve">Our examination of beta diversity </w:t>
      </w:r>
      <w:r>
        <w:rPr>
          <w:rFonts w:ascii="Times New Roman" w:hAnsi="Times New Roman" w:cs="Times New Roman"/>
          <w:sz w:val="24"/>
          <w:szCs w:val="24"/>
        </w:rPr>
        <w:t>found</w:t>
      </w:r>
      <w:r w:rsidRPr="001221D8">
        <w:rPr>
          <w:rFonts w:ascii="Times New Roman" w:hAnsi="Times New Roman" w:cs="Times New Roman"/>
          <w:sz w:val="24"/>
          <w:szCs w:val="24"/>
        </w:rPr>
        <w:t xml:space="preserve"> evidence for its variation between land uses. We found higher beta diversity in built land uses as opposed to forest land uses. The magnitude of this </w:t>
      </w:r>
      <w:r w:rsidRPr="001221D8">
        <w:rPr>
          <w:rFonts w:ascii="Times New Roman" w:hAnsi="Times New Roman" w:cs="Times New Roman"/>
          <w:sz w:val="24"/>
          <w:szCs w:val="24"/>
        </w:rPr>
        <w:lastRenderedPageBreak/>
        <w:t>difference was most pronounced when considering beta diversity based on species richness</w:t>
      </w:r>
      <w:r>
        <w:rPr>
          <w:rFonts w:ascii="Times New Roman" w:hAnsi="Times New Roman" w:cs="Times New Roman"/>
          <w:sz w:val="24"/>
          <w:szCs w:val="24"/>
        </w:rPr>
        <w:t xml:space="preserve"> (Beta_S)</w:t>
      </w:r>
      <w:r w:rsidRPr="001221D8">
        <w:rPr>
          <w:rFonts w:ascii="Times New Roman" w:hAnsi="Times New Roman" w:cs="Times New Roman"/>
          <w:sz w:val="24"/>
          <w:szCs w:val="24"/>
        </w:rPr>
        <w:t>. Following this, we observed a descending effect size in beta diversity based on the probability of interspecific encounter rate</w:t>
      </w:r>
      <w:r>
        <w:rPr>
          <w:rFonts w:ascii="Times New Roman" w:hAnsi="Times New Roman" w:cs="Times New Roman"/>
          <w:sz w:val="24"/>
          <w:szCs w:val="24"/>
        </w:rPr>
        <w:t xml:space="preserve"> (Beta_S</w:t>
      </w:r>
      <w:r w:rsidRPr="001221D8">
        <w:rPr>
          <w:rFonts w:ascii="Times New Roman" w:hAnsi="Times New Roman" w:cs="Times New Roman"/>
          <w:sz w:val="24"/>
          <w:szCs w:val="24"/>
          <w:vertAlign w:val="subscript"/>
        </w:rPr>
        <w:t>PIE</w:t>
      </w:r>
      <w:r>
        <w:rPr>
          <w:rFonts w:ascii="Times New Roman" w:hAnsi="Times New Roman" w:cs="Times New Roman"/>
          <w:sz w:val="24"/>
          <w:szCs w:val="24"/>
        </w:rPr>
        <w:t>)</w:t>
      </w:r>
      <w:r w:rsidRPr="001221D8">
        <w:rPr>
          <w:rFonts w:ascii="Times New Roman" w:hAnsi="Times New Roman" w:cs="Times New Roman"/>
          <w:sz w:val="24"/>
          <w:szCs w:val="24"/>
        </w:rPr>
        <w:t xml:space="preserve"> and rarified richness</w:t>
      </w:r>
      <w:r>
        <w:rPr>
          <w:rFonts w:ascii="Times New Roman" w:hAnsi="Times New Roman" w:cs="Times New Roman"/>
          <w:sz w:val="24"/>
          <w:szCs w:val="24"/>
        </w:rPr>
        <w:t xml:space="preserve"> (Beta_S</w:t>
      </w:r>
      <w:r w:rsidRPr="001221D8">
        <w:rPr>
          <w:rFonts w:ascii="Times New Roman" w:hAnsi="Times New Roman" w:cs="Times New Roman"/>
          <w:sz w:val="24"/>
          <w:szCs w:val="24"/>
          <w:vertAlign w:val="subscript"/>
        </w:rPr>
        <w:t>n</w:t>
      </w:r>
      <w:r>
        <w:rPr>
          <w:rFonts w:ascii="Times New Roman" w:hAnsi="Times New Roman" w:cs="Times New Roman"/>
          <w:sz w:val="24"/>
          <w:szCs w:val="24"/>
        </w:rPr>
        <w:t>)</w:t>
      </w:r>
      <w:r w:rsidRPr="001221D8">
        <w:rPr>
          <w:rFonts w:ascii="Times New Roman" w:hAnsi="Times New Roman" w:cs="Times New Roman"/>
          <w:sz w:val="24"/>
          <w:szCs w:val="24"/>
        </w:rPr>
        <w:t xml:space="preserve">. This indicates that while species turnover is higher </w:t>
      </w:r>
      <w:proofErr w:type="gramStart"/>
      <w:r w:rsidRPr="001221D8">
        <w:rPr>
          <w:rFonts w:ascii="Times New Roman" w:hAnsi="Times New Roman" w:cs="Times New Roman"/>
          <w:sz w:val="24"/>
          <w:szCs w:val="24"/>
        </w:rPr>
        <w:t>in built</w:t>
      </w:r>
      <w:proofErr w:type="gramEnd"/>
      <w:r w:rsidRPr="001221D8">
        <w:rPr>
          <w:rFonts w:ascii="Times New Roman" w:hAnsi="Times New Roman" w:cs="Times New Roman"/>
          <w:sz w:val="24"/>
          <w:szCs w:val="24"/>
        </w:rPr>
        <w:t xml:space="preserve"> environments, the disparity becomes less pronounced when accounting for the number of individuals, which </w:t>
      </w:r>
      <w:del w:id="98" w:author="Christopher Swan" w:date="2024-02-21T10:10:00Z">
        <w:r w:rsidRPr="001221D8">
          <w:rPr>
            <w:rFonts w:ascii="Times New Roman" w:hAnsi="Times New Roman" w:cs="Times New Roman"/>
            <w:sz w:val="24"/>
            <w:szCs w:val="24"/>
          </w:rPr>
          <w:delText>is a reflection of</w:delText>
        </w:r>
      </w:del>
      <w:ins w:id="99" w:author="Christopher Swan" w:date="2024-02-21T10:10:00Z">
        <w:r w:rsidR="006E73D5" w:rsidRPr="001221D8">
          <w:rPr>
            <w:rFonts w:ascii="Times New Roman" w:hAnsi="Times New Roman" w:cs="Times New Roman"/>
            <w:sz w:val="24"/>
            <w:szCs w:val="24"/>
          </w:rPr>
          <w:t>reflects</w:t>
        </w:r>
      </w:ins>
      <w:r w:rsidRPr="001221D8">
        <w:rPr>
          <w:rFonts w:ascii="Times New Roman" w:hAnsi="Times New Roman" w:cs="Times New Roman"/>
          <w:sz w:val="24"/>
          <w:szCs w:val="24"/>
        </w:rPr>
        <w:t xml:space="preserve"> the effect of individual</w:t>
      </w:r>
      <w:r w:rsidR="00AC6050">
        <w:rPr>
          <w:rFonts w:ascii="Times New Roman" w:hAnsi="Times New Roman" w:cs="Times New Roman"/>
          <w:sz w:val="24"/>
          <w:szCs w:val="24"/>
        </w:rPr>
        <w:t xml:space="preserve">s </w:t>
      </w:r>
      <w:r w:rsidRPr="001221D8">
        <w:rPr>
          <w:rFonts w:ascii="Times New Roman" w:hAnsi="Times New Roman" w:cs="Times New Roman"/>
          <w:sz w:val="24"/>
          <w:szCs w:val="24"/>
        </w:rPr>
        <w:t>on perceived diversity (Figure 4; Table 2).</w:t>
      </w:r>
    </w:p>
    <w:p w14:paraId="47F8A2BC" w14:textId="77777777" w:rsidR="00970BD9" w:rsidRPr="0036519A" w:rsidRDefault="00970BD9">
      <w:pPr>
        <w:rPr>
          <w:rFonts w:ascii="Times New Roman" w:hAnsi="Times New Roman" w:cs="Times New Roman"/>
          <w:sz w:val="24"/>
          <w:szCs w:val="24"/>
        </w:rPr>
      </w:pPr>
    </w:p>
    <w:p w14:paraId="23160C0C" w14:textId="20793723" w:rsidR="00AE610F" w:rsidRDefault="00000000" w:rsidP="00AE610F">
      <w:pPr>
        <w:rPr>
          <w:rFonts w:ascii="Times New Roman" w:hAnsi="Times New Roman" w:cs="Times New Roman"/>
          <w:sz w:val="24"/>
          <w:szCs w:val="24"/>
        </w:rPr>
      </w:pPr>
      <w:r w:rsidRPr="0036519A">
        <w:rPr>
          <w:rFonts w:ascii="Times New Roman" w:hAnsi="Times New Roman" w:cs="Times New Roman"/>
          <w:sz w:val="24"/>
          <w:szCs w:val="24"/>
        </w:rPr>
        <w:t xml:space="preserve">Lastly, we found that both biomass and carbon, while admittedly correlated, were greater in forest land uses than </w:t>
      </w:r>
      <w:r w:rsidR="00130DC1">
        <w:rPr>
          <w:rFonts w:ascii="Times New Roman" w:hAnsi="Times New Roman" w:cs="Times New Roman"/>
          <w:sz w:val="24"/>
          <w:szCs w:val="24"/>
        </w:rPr>
        <w:t>built</w:t>
      </w:r>
      <w:r w:rsidRPr="0036519A">
        <w:rPr>
          <w:rFonts w:ascii="Times New Roman" w:hAnsi="Times New Roman" w:cs="Times New Roman"/>
          <w:sz w:val="24"/>
          <w:szCs w:val="24"/>
        </w:rPr>
        <w:t xml:space="preserve"> land uses (Figure 5)</w:t>
      </w:r>
      <w:bookmarkStart w:id="100" w:name="_qhrjn8c6orgo" w:colFirst="0" w:colLast="0"/>
      <w:bookmarkEnd w:id="100"/>
      <w:r w:rsidR="00AE610F">
        <w:rPr>
          <w:rFonts w:ascii="Times New Roman" w:hAnsi="Times New Roman" w:cs="Times New Roman"/>
          <w:sz w:val="24"/>
          <w:szCs w:val="24"/>
        </w:rPr>
        <w:t>.</w:t>
      </w:r>
    </w:p>
    <w:p w14:paraId="715BA9F9" w14:textId="77777777" w:rsidR="00AE610F" w:rsidRDefault="00AE610F" w:rsidP="00AE610F">
      <w:pPr>
        <w:rPr>
          <w:rFonts w:ascii="Times New Roman" w:hAnsi="Times New Roman" w:cs="Times New Roman"/>
          <w:sz w:val="24"/>
          <w:szCs w:val="24"/>
        </w:rPr>
      </w:pPr>
    </w:p>
    <w:p w14:paraId="4A4C9559" w14:textId="77777777" w:rsidR="00AE610F" w:rsidRPr="00AE610F" w:rsidRDefault="00000000" w:rsidP="00AE610F">
      <w:pPr>
        <w:rPr>
          <w:rFonts w:ascii="Times New Roman" w:hAnsi="Times New Roman" w:cs="Times New Roman"/>
          <w:b/>
          <w:bCs/>
          <w:sz w:val="24"/>
          <w:szCs w:val="24"/>
        </w:rPr>
      </w:pPr>
      <w:r w:rsidRPr="00AE610F">
        <w:rPr>
          <w:rFonts w:ascii="Times New Roman" w:hAnsi="Times New Roman" w:cs="Times New Roman"/>
          <w:b/>
          <w:bCs/>
          <w:sz w:val="24"/>
          <w:szCs w:val="24"/>
        </w:rPr>
        <w:t>Discussion</w:t>
      </w:r>
    </w:p>
    <w:p w14:paraId="4285B148" w14:textId="70D2E953" w:rsidR="00AE610F" w:rsidRDefault="00EB3F1F" w:rsidP="00EB3F1F">
      <w:pPr>
        <w:rPr>
          <w:rFonts w:ascii="Times New Roman" w:hAnsi="Times New Roman" w:cs="Times New Roman"/>
          <w:sz w:val="24"/>
          <w:szCs w:val="24"/>
        </w:rPr>
      </w:pPr>
      <w:r>
        <w:rPr>
          <w:rFonts w:ascii="Times New Roman" w:hAnsi="Times New Roman" w:cs="Times New Roman"/>
          <w:sz w:val="24"/>
          <w:szCs w:val="24"/>
        </w:rPr>
        <w:t>Using data across four cities in the United States, w</w:t>
      </w:r>
      <w:r w:rsidRPr="0036519A">
        <w:rPr>
          <w:rFonts w:ascii="Times New Roman" w:hAnsi="Times New Roman" w:cs="Times New Roman"/>
          <w:sz w:val="24"/>
          <w:szCs w:val="24"/>
        </w:rPr>
        <w:t xml:space="preserve">e found that </w:t>
      </w:r>
      <w:del w:id="101" w:author="Christopher Swan" w:date="2024-02-21T10:10:00Z">
        <w:r w:rsidRPr="0036519A">
          <w:rPr>
            <w:rFonts w:ascii="Times New Roman" w:hAnsi="Times New Roman" w:cs="Times New Roman"/>
            <w:sz w:val="24"/>
            <w:szCs w:val="24"/>
          </w:rPr>
          <w:delText xml:space="preserve">beta </w:delText>
        </w:r>
      </w:del>
      <w:ins w:id="102" w:author="Christopher Swan" w:date="2024-02-21T10:10:00Z">
        <w:r w:rsidR="00E501A7">
          <w:rPr>
            <w:rFonts w:ascii="Times New Roman" w:hAnsi="Times New Roman" w:cs="Times New Roman"/>
            <w:sz w:val="24"/>
            <w:szCs w:val="24"/>
            <w:lang w:val="el-GR"/>
          </w:rPr>
          <w:t>β</w:t>
        </w:r>
        <w:r w:rsidR="00E501A7">
          <w:rPr>
            <w:rFonts w:ascii="Times New Roman" w:hAnsi="Times New Roman" w:cs="Times New Roman"/>
            <w:sz w:val="24"/>
            <w:szCs w:val="24"/>
            <w:lang w:val="en-US"/>
          </w:rPr>
          <w:t>-</w:t>
        </w:r>
      </w:ins>
      <w:r w:rsidRPr="0036519A">
        <w:rPr>
          <w:rFonts w:ascii="Times New Roman" w:hAnsi="Times New Roman" w:cs="Times New Roman"/>
          <w:sz w:val="24"/>
          <w:szCs w:val="24"/>
        </w:rPr>
        <w:t>diversity was higher in anthropogenic habitats compared with remnant habitats</w:t>
      </w:r>
      <w:ins w:id="103" w:author="Christopher Swan" w:date="2024-02-21T10:10:00Z">
        <w:r w:rsidR="006E73D5" w:rsidRPr="00E501A7">
          <w:rPr>
            <w:rFonts w:ascii="Times New Roman" w:hAnsi="Times New Roman" w:cs="Times New Roman"/>
            <w:sz w:val="24"/>
            <w:szCs w:val="24"/>
            <w:lang w:val="en-US"/>
          </w:rPr>
          <w:t>,</w:t>
        </w:r>
      </w:ins>
      <w:r w:rsidRPr="0036519A">
        <w:rPr>
          <w:rFonts w:ascii="Times New Roman" w:hAnsi="Times New Roman" w:cs="Times New Roman"/>
          <w:sz w:val="24"/>
          <w:szCs w:val="24"/>
        </w:rPr>
        <w:t xml:space="preserve"> suggesting that human preferences </w:t>
      </w:r>
      <w:del w:id="104" w:author="Christopher Swan" w:date="2024-02-21T10:10:00Z">
        <w:r w:rsidRPr="0036519A">
          <w:rPr>
            <w:rFonts w:ascii="Times New Roman" w:hAnsi="Times New Roman" w:cs="Times New Roman"/>
            <w:sz w:val="24"/>
            <w:szCs w:val="24"/>
          </w:rPr>
          <w:delText>are driving</w:delText>
        </w:r>
      </w:del>
      <w:ins w:id="105" w:author="Christopher Swan" w:date="2024-02-21T10:10:00Z">
        <w:r w:rsidR="00E501A7">
          <w:rPr>
            <w:rFonts w:ascii="Times New Roman" w:hAnsi="Times New Roman" w:cs="Times New Roman"/>
            <w:sz w:val="24"/>
            <w:szCs w:val="24"/>
          </w:rPr>
          <w:t>drive</w:t>
        </w:r>
      </w:ins>
      <w:r w:rsidRPr="0036519A">
        <w:rPr>
          <w:rFonts w:ascii="Times New Roman" w:hAnsi="Times New Roman" w:cs="Times New Roman"/>
          <w:sz w:val="24"/>
          <w:szCs w:val="24"/>
        </w:rPr>
        <w:t xml:space="preserve"> biodiversity patterns at small spatial scales.</w:t>
      </w:r>
      <w:r>
        <w:rPr>
          <w:rFonts w:ascii="Times New Roman" w:hAnsi="Times New Roman" w:cs="Times New Roman"/>
          <w:sz w:val="24"/>
          <w:szCs w:val="24"/>
        </w:rPr>
        <w:t xml:space="preserve"> This likely</w:t>
      </w:r>
      <w:r w:rsidR="00F45D0F">
        <w:rPr>
          <w:rFonts w:ascii="Times New Roman" w:hAnsi="Times New Roman" w:cs="Times New Roman"/>
          <w:sz w:val="24"/>
          <w:szCs w:val="24"/>
        </w:rPr>
        <w:t xml:space="preserve"> supports</w:t>
      </w:r>
      <w:r>
        <w:rPr>
          <w:rFonts w:ascii="Times New Roman" w:hAnsi="Times New Roman" w:cs="Times New Roman"/>
          <w:sz w:val="24"/>
          <w:szCs w:val="24"/>
        </w:rPr>
        <w:t xml:space="preserve"> our hypothesis </w:t>
      </w:r>
      <w:r w:rsidRPr="00EB3F1F">
        <w:rPr>
          <w:rFonts w:ascii="Times New Roman" w:hAnsi="Times New Roman" w:cs="Times New Roman"/>
          <w:sz w:val="24"/>
          <w:szCs w:val="24"/>
        </w:rPr>
        <w:t xml:space="preserve">that human-mediated changes </w:t>
      </w:r>
      <w:del w:id="106" w:author="Christopher Swan" w:date="2024-02-21T10:10:00Z">
        <w:r w:rsidRPr="00EB3F1F">
          <w:rPr>
            <w:rFonts w:ascii="Times New Roman" w:hAnsi="Times New Roman" w:cs="Times New Roman"/>
            <w:sz w:val="24"/>
            <w:szCs w:val="24"/>
          </w:rPr>
          <w:delText>are a significant force shaping</w:delText>
        </w:r>
      </w:del>
      <w:ins w:id="107" w:author="Christopher Swan" w:date="2024-02-21T10:10:00Z">
        <w:r w:rsidR="00E501A7">
          <w:rPr>
            <w:rFonts w:ascii="Times New Roman" w:hAnsi="Times New Roman" w:cs="Times New Roman"/>
            <w:sz w:val="24"/>
            <w:szCs w:val="24"/>
          </w:rPr>
          <w:t>significantly shape</w:t>
        </w:r>
      </w:ins>
      <w:r w:rsidRPr="00EB3F1F">
        <w:rPr>
          <w:rFonts w:ascii="Times New Roman" w:hAnsi="Times New Roman" w:cs="Times New Roman"/>
          <w:sz w:val="24"/>
          <w:szCs w:val="24"/>
        </w:rPr>
        <w:t xml:space="preserve"> biodiversity at localized scales</w:t>
      </w:r>
      <w:r w:rsidR="00F45D0F">
        <w:rPr>
          <w:rFonts w:ascii="Times New Roman" w:hAnsi="Times New Roman" w:cs="Times New Roman"/>
          <w:sz w:val="24"/>
          <w:szCs w:val="24"/>
        </w:rPr>
        <w:t xml:space="preserve"> (</w:t>
      </w:r>
      <w:proofErr w:type="spellStart"/>
      <w:r w:rsidR="00F45D0F">
        <w:rPr>
          <w:rFonts w:ascii="Times New Roman" w:hAnsi="Times New Roman" w:cs="Times New Roman"/>
          <w:sz w:val="24"/>
          <w:szCs w:val="24"/>
        </w:rPr>
        <w:fldChar w:fldCharType="begin"/>
      </w:r>
      <w:r w:rsidR="00F45D0F">
        <w:rPr>
          <w:rFonts w:ascii="Times New Roman" w:hAnsi="Times New Roman" w:cs="Times New Roman"/>
          <w:sz w:val="24"/>
          <w:szCs w:val="24"/>
        </w:rPr>
        <w:instrText>HYPERLINK "https://www.annualreviews.org/doi/abs/10.1146/annurev-arplant-042916-040949"</w:instrText>
      </w:r>
      <w:r w:rsidR="00F45D0F">
        <w:rPr>
          <w:rFonts w:ascii="Times New Roman" w:hAnsi="Times New Roman" w:cs="Times New Roman"/>
          <w:sz w:val="24"/>
          <w:szCs w:val="24"/>
        </w:rPr>
      </w:r>
      <w:r w:rsidR="00F45D0F">
        <w:rPr>
          <w:rFonts w:ascii="Times New Roman" w:hAnsi="Times New Roman" w:cs="Times New Roman"/>
          <w:sz w:val="24"/>
          <w:szCs w:val="24"/>
        </w:rPr>
        <w:fldChar w:fldCharType="separate"/>
      </w:r>
      <w:r w:rsidR="00F45D0F" w:rsidRPr="00F45D0F">
        <w:rPr>
          <w:rStyle w:val="Hyperlink"/>
          <w:rFonts w:ascii="Times New Roman" w:hAnsi="Times New Roman" w:cs="Times New Roman"/>
          <w:sz w:val="24"/>
          <w:szCs w:val="24"/>
        </w:rPr>
        <w:t>Vellend</w:t>
      </w:r>
      <w:proofErr w:type="spellEnd"/>
      <w:r w:rsidR="00F45D0F" w:rsidRPr="00F45D0F">
        <w:rPr>
          <w:rStyle w:val="Hyperlink"/>
          <w:rFonts w:ascii="Times New Roman" w:hAnsi="Times New Roman" w:cs="Times New Roman"/>
          <w:sz w:val="24"/>
          <w:szCs w:val="24"/>
        </w:rPr>
        <w:t xml:space="preserve"> et al. 2017</w:t>
      </w:r>
      <w:r w:rsidR="00F45D0F">
        <w:rPr>
          <w:rFonts w:ascii="Times New Roman" w:hAnsi="Times New Roman" w:cs="Times New Roman"/>
          <w:sz w:val="24"/>
          <w:szCs w:val="24"/>
        </w:rPr>
        <w:fldChar w:fldCharType="end"/>
      </w:r>
      <w:r w:rsidR="00F45D0F">
        <w:rPr>
          <w:rFonts w:ascii="Times New Roman" w:hAnsi="Times New Roman" w:cs="Times New Roman"/>
          <w:sz w:val="24"/>
          <w:szCs w:val="24"/>
        </w:rPr>
        <w:t>)</w:t>
      </w:r>
      <w:r>
        <w:rPr>
          <w:rFonts w:ascii="Times New Roman" w:hAnsi="Times New Roman" w:cs="Times New Roman"/>
          <w:sz w:val="24"/>
          <w:szCs w:val="24"/>
        </w:rPr>
        <w:t>.</w:t>
      </w:r>
      <w:r w:rsidRPr="0036519A">
        <w:rPr>
          <w:rFonts w:ascii="Times New Roman" w:hAnsi="Times New Roman" w:cs="Times New Roman"/>
          <w:sz w:val="24"/>
          <w:szCs w:val="24"/>
        </w:rPr>
        <w:t xml:space="preserve"> Despite this, our findings still highlight the importance of remnant patches as they had consistently higher values of biomass and carbon than anthropogenic habitats</w:t>
      </w:r>
      <w:r>
        <w:rPr>
          <w:rFonts w:ascii="Times New Roman" w:hAnsi="Times New Roman" w:cs="Times New Roman"/>
          <w:sz w:val="24"/>
          <w:szCs w:val="24"/>
        </w:rPr>
        <w:t xml:space="preserve"> </w:t>
      </w:r>
      <w:r w:rsidRPr="00AC6050">
        <w:rPr>
          <w:rFonts w:ascii="Times New Roman" w:hAnsi="Times New Roman" w:cs="Times New Roman"/>
          <w:sz w:val="24"/>
          <w:szCs w:val="24"/>
        </w:rPr>
        <w:t>(Figure 5)</w:t>
      </w:r>
      <w:r w:rsidRPr="0036519A">
        <w:rPr>
          <w:rFonts w:ascii="Times New Roman" w:hAnsi="Times New Roman" w:cs="Times New Roman"/>
          <w:sz w:val="24"/>
          <w:szCs w:val="24"/>
        </w:rPr>
        <w:t xml:space="preserve">. </w:t>
      </w:r>
      <w:r w:rsidRPr="00AC6050">
        <w:rPr>
          <w:rFonts w:ascii="Times New Roman" w:hAnsi="Times New Roman" w:cs="Times New Roman"/>
          <w:sz w:val="24"/>
          <w:szCs w:val="24"/>
        </w:rPr>
        <w:t>This finding aligns with the expectation that forested areas, with their larger and potentially older trees, contribute more substantially to carbon sequestration and biomass accumulation. The results underscore the ecological value of forest land uses within urban matrices, not only for maintaining biodiversity but also for their role in carbon dynamics and storage capabilities</w:t>
      </w:r>
      <w:r>
        <w:rPr>
          <w:rFonts w:ascii="Times New Roman" w:hAnsi="Times New Roman" w:cs="Times New Roman"/>
          <w:sz w:val="24"/>
          <w:szCs w:val="24"/>
        </w:rPr>
        <w:t>.</w:t>
      </w:r>
    </w:p>
    <w:p w14:paraId="04BA50FC" w14:textId="77777777" w:rsidR="00AE610F" w:rsidRDefault="00AE610F">
      <w:pPr>
        <w:rPr>
          <w:rFonts w:ascii="Times New Roman" w:hAnsi="Times New Roman" w:cs="Times New Roman"/>
          <w:sz w:val="24"/>
          <w:szCs w:val="24"/>
        </w:rPr>
      </w:pPr>
    </w:p>
    <w:p w14:paraId="760CDC3A" w14:textId="42419D14" w:rsidR="00AE610F" w:rsidRDefault="00000000">
      <w:pPr>
        <w:rPr>
          <w:rFonts w:ascii="Times New Roman" w:hAnsi="Times New Roman" w:cs="Times New Roman"/>
          <w:sz w:val="24"/>
          <w:szCs w:val="24"/>
        </w:rPr>
      </w:pPr>
      <w:del w:id="108" w:author="Christopher Swan" w:date="2024-02-21T10:10:00Z">
        <w:r w:rsidRPr="0036519A">
          <w:rPr>
            <w:rFonts w:ascii="Times New Roman" w:hAnsi="Times New Roman" w:cs="Times New Roman"/>
            <w:sz w:val="24"/>
            <w:szCs w:val="24"/>
          </w:rPr>
          <w:delText>Here, as</w:delText>
        </w:r>
      </w:del>
      <w:ins w:id="109" w:author="Christopher Swan" w:date="2024-02-21T10:10:00Z">
        <w:r w:rsidR="00E501A7">
          <w:rPr>
            <w:rFonts w:ascii="Times New Roman" w:hAnsi="Times New Roman" w:cs="Times New Roman"/>
            <w:sz w:val="24"/>
            <w:szCs w:val="24"/>
          </w:rPr>
          <w:t>A</w:t>
        </w:r>
        <w:r w:rsidR="00E501A7" w:rsidRPr="0036519A">
          <w:rPr>
            <w:rFonts w:ascii="Times New Roman" w:hAnsi="Times New Roman" w:cs="Times New Roman"/>
            <w:sz w:val="24"/>
            <w:szCs w:val="24"/>
          </w:rPr>
          <w:t>s</w:t>
        </w:r>
      </w:ins>
      <w:r w:rsidR="00E501A7" w:rsidRPr="0036519A">
        <w:rPr>
          <w:rFonts w:ascii="Times New Roman" w:hAnsi="Times New Roman" w:cs="Times New Roman"/>
          <w:sz w:val="24"/>
          <w:szCs w:val="24"/>
        </w:rPr>
        <w:t xml:space="preserve"> in other studies (REFS), we found that </w:t>
      </w:r>
      <w:del w:id="110" w:author="Christopher Swan" w:date="2024-02-21T10:10:00Z">
        <w:r w:rsidRPr="0036519A">
          <w:rPr>
            <w:rFonts w:ascii="Times New Roman" w:hAnsi="Times New Roman" w:cs="Times New Roman"/>
            <w:sz w:val="24"/>
            <w:szCs w:val="24"/>
          </w:rPr>
          <w:delText xml:space="preserve">beta </w:delText>
        </w:r>
      </w:del>
      <w:ins w:id="111" w:author="Christopher Swan" w:date="2024-02-21T10:10:00Z">
        <w:r w:rsidR="00E501A7">
          <w:rPr>
            <w:rFonts w:ascii="Times New Roman" w:hAnsi="Times New Roman" w:cs="Times New Roman"/>
            <w:sz w:val="24"/>
            <w:szCs w:val="24"/>
            <w:lang w:val="el-GR"/>
          </w:rPr>
          <w:t>β</w:t>
        </w:r>
        <w:r w:rsidR="00E501A7">
          <w:rPr>
            <w:rFonts w:ascii="Times New Roman" w:hAnsi="Times New Roman" w:cs="Times New Roman"/>
            <w:sz w:val="24"/>
            <w:szCs w:val="24"/>
            <w:lang w:val="en-US"/>
          </w:rPr>
          <w:t>-</w:t>
        </w:r>
      </w:ins>
      <w:r w:rsidR="00E501A7" w:rsidRPr="0036519A">
        <w:rPr>
          <w:rFonts w:ascii="Times New Roman" w:hAnsi="Times New Roman" w:cs="Times New Roman"/>
          <w:sz w:val="24"/>
          <w:szCs w:val="24"/>
        </w:rPr>
        <w:t xml:space="preserve">diversity was higher </w:t>
      </w:r>
      <w:r w:rsidR="007604F2">
        <w:rPr>
          <w:rFonts w:ascii="Times New Roman" w:hAnsi="Times New Roman" w:cs="Times New Roman"/>
          <w:sz w:val="24"/>
          <w:szCs w:val="24"/>
        </w:rPr>
        <w:t>in areas with higher human influence</w:t>
      </w:r>
      <w:r w:rsidR="00E501A7" w:rsidRPr="0036519A">
        <w:rPr>
          <w:rFonts w:ascii="Times New Roman" w:hAnsi="Times New Roman" w:cs="Times New Roman"/>
          <w:sz w:val="24"/>
          <w:szCs w:val="24"/>
        </w:rPr>
        <w:t xml:space="preserve">. </w:t>
      </w:r>
      <w:r w:rsidR="007604F2" w:rsidRPr="007604F2">
        <w:rPr>
          <w:rFonts w:ascii="Times New Roman" w:hAnsi="Times New Roman" w:cs="Times New Roman"/>
          <w:sz w:val="24"/>
          <w:szCs w:val="24"/>
        </w:rPr>
        <w:t>Human management appears to shape local biotic communities through deliberate selection of species, as well as by modifying habitat conditions, leading to distinct compositional differences across urban patches.</w:t>
      </w:r>
      <w:r w:rsidR="00F45D0F" w:rsidRPr="00F45D0F">
        <w:rPr>
          <w:rFonts w:ascii="Times New Roman" w:hAnsi="Times New Roman" w:cs="Times New Roman"/>
          <w:sz w:val="24"/>
          <w:szCs w:val="24"/>
        </w:rPr>
        <w:t xml:space="preserve"> </w:t>
      </w:r>
      <w:r w:rsidR="00E501A7" w:rsidRPr="0036519A">
        <w:rPr>
          <w:rFonts w:ascii="Times New Roman" w:hAnsi="Times New Roman" w:cs="Times New Roman"/>
          <w:sz w:val="24"/>
          <w:szCs w:val="24"/>
        </w:rPr>
        <w:t xml:space="preserve">This is presumably because they are either controlling what species are present and/or absent independently of one another, or influencing directly or indirectly local habitat conditions such that species are differentially persisting independently of other patch types </w:t>
      </w:r>
      <w:r w:rsidR="007604F2">
        <w:rPr>
          <w:rFonts w:ascii="Times New Roman" w:hAnsi="Times New Roman" w:cs="Times New Roman"/>
          <w:sz w:val="24"/>
          <w:szCs w:val="24"/>
        </w:rPr>
        <w:t>influenced</w:t>
      </w:r>
      <w:r w:rsidR="00E501A7" w:rsidRPr="0036519A">
        <w:rPr>
          <w:rFonts w:ascii="Times New Roman" w:hAnsi="Times New Roman" w:cs="Times New Roman"/>
          <w:sz w:val="24"/>
          <w:szCs w:val="24"/>
        </w:rPr>
        <w:t xml:space="preserve"> by humans. </w:t>
      </w:r>
      <w:r w:rsidR="00F45D0F">
        <w:rPr>
          <w:rFonts w:ascii="Times New Roman" w:hAnsi="Times New Roman" w:cs="Times New Roman"/>
          <w:sz w:val="24"/>
          <w:szCs w:val="24"/>
        </w:rPr>
        <w:t>These differences are likely a result of people’s varied preferences</w:t>
      </w:r>
      <w:del w:id="112" w:author="Christopher Swan" w:date="2024-02-21T10:10:00Z">
        <w:r w:rsidR="00F45D0F">
          <w:rPr>
            <w:rFonts w:ascii="Times New Roman" w:hAnsi="Times New Roman" w:cs="Times New Roman"/>
            <w:sz w:val="24"/>
            <w:szCs w:val="24"/>
          </w:rPr>
          <w:delText>,</w:delText>
        </w:r>
      </w:del>
      <w:ins w:id="113" w:author="Christopher Swan" w:date="2024-02-21T10:10:00Z">
        <w:r w:rsidR="00E501A7">
          <w:rPr>
            <w:rFonts w:ascii="Times New Roman" w:hAnsi="Times New Roman" w:cs="Times New Roman"/>
            <w:sz w:val="24"/>
            <w:szCs w:val="24"/>
          </w:rPr>
          <w:t>;</w:t>
        </w:r>
      </w:ins>
      <w:r w:rsidR="00E501A7">
        <w:rPr>
          <w:rFonts w:ascii="Times New Roman" w:hAnsi="Times New Roman" w:cs="Times New Roman"/>
          <w:sz w:val="24"/>
          <w:szCs w:val="24"/>
        </w:rPr>
        <w:t xml:space="preserve"> for example, people prefer variety </w:t>
      </w:r>
      <w:del w:id="114" w:author="Christopher Swan" w:date="2024-02-21T10:10:00Z">
        <w:r w:rsidR="00F45D0F">
          <w:rPr>
            <w:rFonts w:ascii="Times New Roman" w:hAnsi="Times New Roman" w:cs="Times New Roman"/>
            <w:sz w:val="24"/>
            <w:szCs w:val="24"/>
          </w:rPr>
          <w:delText>(</w:delText>
        </w:r>
        <w:r w:rsidR="00F45D0F">
          <w:rPr>
            <w:rFonts w:ascii="Times New Roman" w:hAnsi="Times New Roman" w:cs="Times New Roman"/>
            <w:sz w:val="24"/>
            <w:szCs w:val="24"/>
          </w:rPr>
          <w:fldChar w:fldCharType="begin"/>
        </w:r>
        <w:r w:rsidR="00F45D0F">
          <w:rPr>
            <w:rFonts w:ascii="Times New Roman" w:hAnsi="Times New Roman" w:cs="Times New Roman"/>
            <w:sz w:val="24"/>
            <w:szCs w:val="24"/>
          </w:rPr>
          <w:delInstrText>HYPERLINK "https://www.sciencedirect.com/science/article/pii/S0169204621001122"</w:delInstrText>
        </w:r>
        <w:r w:rsidR="00F45D0F">
          <w:rPr>
            <w:rFonts w:ascii="Times New Roman" w:hAnsi="Times New Roman" w:cs="Times New Roman"/>
            <w:sz w:val="24"/>
            <w:szCs w:val="24"/>
          </w:rPr>
        </w:r>
        <w:r w:rsidR="00F45D0F">
          <w:rPr>
            <w:rFonts w:ascii="Times New Roman" w:hAnsi="Times New Roman" w:cs="Times New Roman"/>
            <w:sz w:val="24"/>
            <w:szCs w:val="24"/>
          </w:rPr>
          <w:fldChar w:fldCharType="separate"/>
        </w:r>
        <w:r w:rsidR="00F45D0F" w:rsidRPr="00F45D0F">
          <w:rPr>
            <w:rStyle w:val="Hyperlink"/>
            <w:rFonts w:ascii="Times New Roman" w:hAnsi="Times New Roman" w:cs="Times New Roman"/>
            <w:sz w:val="24"/>
            <w:szCs w:val="24"/>
          </w:rPr>
          <w:delText>Blanchetee et al. 2021</w:delText>
        </w:r>
        <w:r w:rsidR="00F45D0F">
          <w:rPr>
            <w:rFonts w:ascii="Times New Roman" w:hAnsi="Times New Roman" w:cs="Times New Roman"/>
            <w:sz w:val="24"/>
            <w:szCs w:val="24"/>
          </w:rPr>
          <w:fldChar w:fldCharType="end"/>
        </w:r>
        <w:r w:rsidR="00F45D0F">
          <w:rPr>
            <w:rFonts w:ascii="Times New Roman" w:hAnsi="Times New Roman" w:cs="Times New Roman"/>
            <w:sz w:val="24"/>
            <w:szCs w:val="24"/>
          </w:rPr>
          <w:delText>),</w:delText>
        </w:r>
      </w:del>
      <w:ins w:id="115" w:author="Christopher Swan" w:date="2024-02-21T10:10:00Z">
        <w:r w:rsidR="00E501A7">
          <w:rPr>
            <w:rFonts w:ascii="Times New Roman" w:hAnsi="Times New Roman" w:cs="Times New Roman"/>
            <w:sz w:val="24"/>
            <w:szCs w:val="24"/>
          </w:rPr>
          <w:t>(Blanchett</w:t>
        </w:r>
        <w:r w:rsidR="00F45D0F">
          <w:rPr>
            <w:rFonts w:ascii="Times New Roman" w:hAnsi="Times New Roman" w:cs="Times New Roman"/>
            <w:sz w:val="24"/>
            <w:szCs w:val="24"/>
          </w:rPr>
          <w:t>),</w:t>
        </w:r>
      </w:ins>
      <w:r w:rsidR="00F45D0F">
        <w:rPr>
          <w:rFonts w:ascii="Times New Roman" w:hAnsi="Times New Roman" w:cs="Times New Roman"/>
          <w:sz w:val="24"/>
          <w:szCs w:val="24"/>
        </w:rPr>
        <w:t xml:space="preserve"> sometimes depending on plant traits (</w:t>
      </w:r>
      <w:hyperlink r:id="rId18" w:history="1">
        <w:r w:rsidR="00F45D0F" w:rsidRPr="00F45D0F">
          <w:rPr>
            <w:rStyle w:val="Hyperlink"/>
            <w:rFonts w:ascii="Times New Roman" w:hAnsi="Times New Roman" w:cs="Times New Roman"/>
            <w:sz w:val="24"/>
            <w:szCs w:val="24"/>
          </w:rPr>
          <w:t>Kendal et al. 201</w:t>
        </w:r>
      </w:hyperlink>
      <w:r w:rsidR="00F45D0F">
        <w:rPr>
          <w:rFonts w:ascii="Times New Roman" w:hAnsi="Times New Roman" w:cs="Times New Roman"/>
          <w:sz w:val="24"/>
          <w:szCs w:val="24"/>
        </w:rPr>
        <w:t>2</w:t>
      </w:r>
      <w:del w:id="116" w:author="Christopher Swan" w:date="2024-02-21T10:10:00Z">
        <w:r w:rsidR="00F45D0F">
          <w:rPr>
            <w:rFonts w:ascii="Times New Roman" w:hAnsi="Times New Roman" w:cs="Times New Roman"/>
            <w:sz w:val="24"/>
            <w:szCs w:val="24"/>
          </w:rPr>
          <w:delText>)</w:delText>
        </w:r>
      </w:del>
      <w:ins w:id="117" w:author="Christopher Swan" w:date="2024-02-21T10:10:00Z">
        <w:r w:rsidR="00F45D0F">
          <w:rPr>
            <w:rFonts w:ascii="Times New Roman" w:hAnsi="Times New Roman" w:cs="Times New Roman"/>
            <w:sz w:val="24"/>
            <w:szCs w:val="24"/>
          </w:rPr>
          <w:t>)</w:t>
        </w:r>
        <w:r w:rsidR="00E501A7">
          <w:rPr>
            <w:rFonts w:ascii="Times New Roman" w:hAnsi="Times New Roman" w:cs="Times New Roman"/>
            <w:sz w:val="24"/>
            <w:szCs w:val="24"/>
          </w:rPr>
          <w:t>,</w:t>
        </w:r>
      </w:ins>
      <w:r w:rsidR="00F45D0F">
        <w:rPr>
          <w:rFonts w:ascii="Times New Roman" w:hAnsi="Times New Roman" w:cs="Times New Roman"/>
          <w:sz w:val="24"/>
          <w:szCs w:val="24"/>
        </w:rPr>
        <w:t xml:space="preserve"> and</w:t>
      </w:r>
      <w:ins w:id="118" w:author="Christopher Swan" w:date="2024-02-21T10:10:00Z">
        <w:r w:rsidR="00F45D0F">
          <w:rPr>
            <w:rFonts w:ascii="Times New Roman" w:hAnsi="Times New Roman" w:cs="Times New Roman"/>
            <w:sz w:val="24"/>
            <w:szCs w:val="24"/>
          </w:rPr>
          <w:t xml:space="preserve"> </w:t>
        </w:r>
        <w:r w:rsidR="00E501A7">
          <w:rPr>
            <w:rFonts w:ascii="Times New Roman" w:hAnsi="Times New Roman" w:cs="Times New Roman"/>
            <w:sz w:val="24"/>
            <w:szCs w:val="24"/>
          </w:rPr>
          <w:t>are</w:t>
        </w:r>
      </w:ins>
      <w:r w:rsidR="00E501A7">
        <w:rPr>
          <w:rFonts w:ascii="Times New Roman" w:hAnsi="Times New Roman" w:cs="Times New Roman"/>
          <w:sz w:val="24"/>
          <w:szCs w:val="24"/>
        </w:rPr>
        <w:t xml:space="preserve"> </w:t>
      </w:r>
      <w:r w:rsidR="00F45D0F">
        <w:rPr>
          <w:rFonts w:ascii="Times New Roman" w:hAnsi="Times New Roman" w:cs="Times New Roman"/>
          <w:sz w:val="24"/>
          <w:szCs w:val="24"/>
        </w:rPr>
        <w:t>also dependent on gardening norms in the surrounding region (</w:t>
      </w:r>
      <w:hyperlink r:id="rId19" w:history="1">
        <w:r w:rsidR="00F45D0F" w:rsidRPr="00F45D0F">
          <w:rPr>
            <w:rStyle w:val="Hyperlink"/>
            <w:rFonts w:ascii="Times New Roman" w:hAnsi="Times New Roman" w:cs="Times New Roman"/>
            <w:sz w:val="24"/>
            <w:szCs w:val="24"/>
          </w:rPr>
          <w:t xml:space="preserve">Kurz and </w:t>
        </w:r>
        <w:proofErr w:type="spellStart"/>
        <w:r w:rsidR="00F45D0F" w:rsidRPr="00F45D0F">
          <w:rPr>
            <w:rStyle w:val="Hyperlink"/>
            <w:rFonts w:ascii="Times New Roman" w:hAnsi="Times New Roman" w:cs="Times New Roman"/>
            <w:sz w:val="24"/>
            <w:szCs w:val="24"/>
          </w:rPr>
          <w:t>Baudains</w:t>
        </w:r>
        <w:proofErr w:type="spellEnd"/>
        <w:r w:rsidR="00F45D0F" w:rsidRPr="00F45D0F">
          <w:rPr>
            <w:rStyle w:val="Hyperlink"/>
            <w:rFonts w:ascii="Times New Roman" w:hAnsi="Times New Roman" w:cs="Times New Roman"/>
            <w:sz w:val="24"/>
            <w:szCs w:val="24"/>
          </w:rPr>
          <w:t xml:space="preserve"> 2010</w:t>
        </w:r>
      </w:hyperlink>
      <w:r w:rsidR="00F45D0F">
        <w:rPr>
          <w:rFonts w:ascii="Times New Roman" w:hAnsi="Times New Roman" w:cs="Times New Roman"/>
          <w:sz w:val="24"/>
          <w:szCs w:val="24"/>
        </w:rPr>
        <w:t xml:space="preserve">). </w:t>
      </w:r>
      <w:r w:rsidR="00E501A7" w:rsidRPr="0036519A">
        <w:rPr>
          <w:rFonts w:ascii="Times New Roman" w:hAnsi="Times New Roman" w:cs="Times New Roman"/>
          <w:sz w:val="24"/>
          <w:szCs w:val="24"/>
        </w:rPr>
        <w:t>This is in opposition to remnant forested patches</w:t>
      </w:r>
      <w:ins w:id="119" w:author="Christopher Swan" w:date="2024-02-21T10:10:00Z">
        <w:r w:rsidR="00E501A7">
          <w:rPr>
            <w:rFonts w:ascii="Times New Roman" w:hAnsi="Times New Roman" w:cs="Times New Roman"/>
            <w:sz w:val="24"/>
            <w:szCs w:val="24"/>
          </w:rPr>
          <w:t>,</w:t>
        </w:r>
      </w:ins>
      <w:r w:rsidR="00E501A7" w:rsidRPr="0036519A">
        <w:rPr>
          <w:rFonts w:ascii="Times New Roman" w:hAnsi="Times New Roman" w:cs="Times New Roman"/>
          <w:sz w:val="24"/>
          <w:szCs w:val="24"/>
        </w:rPr>
        <w:t xml:space="preserve"> whereby the strong geophysical template imposed by the urban environment </w:t>
      </w:r>
      <w:del w:id="120" w:author="Christopher Swan" w:date="2024-02-21T10:10:00Z">
        <w:r w:rsidRPr="0036519A">
          <w:rPr>
            <w:rFonts w:ascii="Times New Roman" w:hAnsi="Times New Roman" w:cs="Times New Roman"/>
            <w:sz w:val="24"/>
            <w:szCs w:val="24"/>
          </w:rPr>
          <w:delText>is constraining</w:delText>
        </w:r>
      </w:del>
      <w:ins w:id="121" w:author="Christopher Swan" w:date="2024-02-21T10:10:00Z">
        <w:r w:rsidR="00E501A7" w:rsidRPr="0036519A">
          <w:rPr>
            <w:rFonts w:ascii="Times New Roman" w:hAnsi="Times New Roman" w:cs="Times New Roman"/>
            <w:sz w:val="24"/>
            <w:szCs w:val="24"/>
          </w:rPr>
          <w:t>constrain</w:t>
        </w:r>
        <w:r w:rsidR="00E501A7">
          <w:rPr>
            <w:rFonts w:ascii="Times New Roman" w:hAnsi="Times New Roman" w:cs="Times New Roman"/>
            <w:sz w:val="24"/>
            <w:szCs w:val="24"/>
          </w:rPr>
          <w:t>s</w:t>
        </w:r>
      </w:ins>
      <w:r w:rsidR="00E501A7" w:rsidRPr="0036519A">
        <w:rPr>
          <w:rFonts w:ascii="Times New Roman" w:hAnsi="Times New Roman" w:cs="Times New Roman"/>
          <w:sz w:val="24"/>
          <w:szCs w:val="24"/>
        </w:rPr>
        <w:t xml:space="preserve"> species composition such that beta diversity remains comparably lower. </w:t>
      </w:r>
    </w:p>
    <w:p w14:paraId="6905966B" w14:textId="77777777" w:rsidR="00AE610F" w:rsidRDefault="00AE610F">
      <w:pPr>
        <w:rPr>
          <w:rFonts w:ascii="Times New Roman" w:hAnsi="Times New Roman" w:cs="Times New Roman"/>
          <w:sz w:val="24"/>
          <w:szCs w:val="24"/>
        </w:rPr>
      </w:pPr>
    </w:p>
    <w:p w14:paraId="58E1A88A" w14:textId="18BB7563" w:rsidR="00AE610F" w:rsidRDefault="00000000">
      <w:pPr>
        <w:rPr>
          <w:rFonts w:ascii="Times New Roman" w:hAnsi="Times New Roman" w:cs="Times New Roman"/>
          <w:sz w:val="24"/>
          <w:szCs w:val="24"/>
        </w:rPr>
      </w:pPr>
      <w:r w:rsidRPr="0036519A">
        <w:rPr>
          <w:rFonts w:ascii="Times New Roman" w:hAnsi="Times New Roman" w:cs="Times New Roman"/>
          <w:sz w:val="24"/>
          <w:szCs w:val="24"/>
        </w:rPr>
        <w:t xml:space="preserve">One interesting question </w:t>
      </w:r>
      <w:ins w:id="122" w:author="Christopher Swan" w:date="2024-02-21T10:10:00Z">
        <w:r w:rsidR="00E501A7">
          <w:rPr>
            <w:rFonts w:ascii="Times New Roman" w:hAnsi="Times New Roman" w:cs="Times New Roman"/>
            <w:sz w:val="24"/>
            <w:szCs w:val="24"/>
          </w:rPr>
          <w:t xml:space="preserve">that </w:t>
        </w:r>
      </w:ins>
      <w:r w:rsidR="00E501A7">
        <w:rPr>
          <w:rFonts w:ascii="Times New Roman" w:hAnsi="Times New Roman" w:cs="Times New Roman"/>
          <w:sz w:val="24"/>
          <w:szCs w:val="24"/>
        </w:rPr>
        <w:t xml:space="preserve">arises </w:t>
      </w:r>
      <w:proofErr w:type="gramStart"/>
      <w:r w:rsidR="00E501A7">
        <w:rPr>
          <w:rFonts w:ascii="Times New Roman" w:hAnsi="Times New Roman" w:cs="Times New Roman"/>
          <w:sz w:val="24"/>
          <w:szCs w:val="24"/>
        </w:rPr>
        <w:t>as a result of</w:t>
      </w:r>
      <w:proofErr w:type="gramEnd"/>
      <w:r w:rsidR="00E501A7">
        <w:rPr>
          <w:rFonts w:ascii="Times New Roman" w:hAnsi="Times New Roman" w:cs="Times New Roman"/>
          <w:sz w:val="24"/>
          <w:szCs w:val="24"/>
        </w:rPr>
        <w:t xml:space="preserve"> this finding is whether the generation of this </w:t>
      </w:r>
      <w:del w:id="123" w:author="Christopher Swan" w:date="2024-02-21T10:10:00Z">
        <w:r w:rsidRPr="0036519A">
          <w:rPr>
            <w:rFonts w:ascii="Times New Roman" w:hAnsi="Times New Roman" w:cs="Times New Roman"/>
            <w:sz w:val="24"/>
            <w:szCs w:val="24"/>
          </w:rPr>
          <w:delText xml:space="preserve">beta </w:delText>
        </w:r>
      </w:del>
      <w:ins w:id="124" w:author="Christopher Swan" w:date="2024-02-21T10:10:00Z">
        <w:r w:rsidR="00E501A7">
          <w:rPr>
            <w:rFonts w:ascii="Times New Roman" w:hAnsi="Times New Roman" w:cs="Times New Roman"/>
            <w:sz w:val="24"/>
            <w:szCs w:val="24"/>
            <w:lang w:val="el-GR"/>
          </w:rPr>
          <w:t>β</w:t>
        </w:r>
        <w:r w:rsidR="00E501A7">
          <w:rPr>
            <w:rFonts w:ascii="Times New Roman" w:hAnsi="Times New Roman" w:cs="Times New Roman"/>
            <w:sz w:val="24"/>
            <w:szCs w:val="24"/>
            <w:lang w:val="en-US"/>
          </w:rPr>
          <w:t>-</w:t>
        </w:r>
      </w:ins>
      <w:r w:rsidR="00E501A7">
        <w:rPr>
          <w:rFonts w:ascii="Times New Roman" w:hAnsi="Times New Roman" w:cs="Times New Roman"/>
          <w:sz w:val="24"/>
          <w:szCs w:val="24"/>
        </w:rPr>
        <w:t>diversity</w:t>
      </w:r>
      <w:ins w:id="125" w:author="Christopher Swan" w:date="2024-02-21T10:10:00Z">
        <w:r w:rsidR="00E501A7">
          <w:rPr>
            <w:rFonts w:ascii="Times New Roman" w:hAnsi="Times New Roman" w:cs="Times New Roman"/>
            <w:sz w:val="24"/>
            <w:szCs w:val="24"/>
          </w:rPr>
          <w:t>,</w:t>
        </w:r>
      </w:ins>
      <w:r w:rsidR="00E501A7">
        <w:rPr>
          <w:rFonts w:ascii="Times New Roman" w:hAnsi="Times New Roman" w:cs="Times New Roman"/>
          <w:sz w:val="24"/>
          <w:szCs w:val="24"/>
        </w:rPr>
        <w:t xml:space="preserve"> which leads to overall higher diversity in general</w:t>
      </w:r>
      <w:ins w:id="126" w:author="Christopher Swan" w:date="2024-02-21T10:10:00Z">
        <w:r w:rsidR="00E501A7">
          <w:rPr>
            <w:rFonts w:ascii="Times New Roman" w:hAnsi="Times New Roman" w:cs="Times New Roman"/>
            <w:sz w:val="24"/>
            <w:szCs w:val="24"/>
          </w:rPr>
          <w:t>,</w:t>
        </w:r>
      </w:ins>
      <w:r w:rsidRPr="0036519A">
        <w:rPr>
          <w:rFonts w:ascii="Times New Roman" w:hAnsi="Times New Roman" w:cs="Times New Roman"/>
          <w:sz w:val="24"/>
          <w:szCs w:val="24"/>
        </w:rPr>
        <w:t xml:space="preserve"> is “good” for the ecosystem. In an otherwise uninfluenced ecosystem where humans are not imposing constraints on species </w:t>
      </w:r>
      <w:r w:rsidRPr="0036519A">
        <w:rPr>
          <w:rFonts w:ascii="Times New Roman" w:hAnsi="Times New Roman" w:cs="Times New Roman"/>
          <w:sz w:val="24"/>
          <w:szCs w:val="24"/>
        </w:rPr>
        <w:lastRenderedPageBreak/>
        <w:t xml:space="preserve">composition, habitat heterogeneity would be viewed as one essential means by which biodiversity is generated. Higher </w:t>
      </w:r>
      <w:del w:id="127" w:author="Christopher Swan" w:date="2024-02-21T10:10:00Z">
        <w:r w:rsidRPr="0036519A">
          <w:rPr>
            <w:rFonts w:ascii="Times New Roman" w:hAnsi="Times New Roman" w:cs="Times New Roman"/>
            <w:sz w:val="24"/>
            <w:szCs w:val="24"/>
          </w:rPr>
          <w:delText xml:space="preserve">beta </w:delText>
        </w:r>
      </w:del>
      <w:ins w:id="128" w:author="Christopher Swan" w:date="2024-02-21T10:10:00Z">
        <w:r w:rsidR="00E501A7">
          <w:rPr>
            <w:rFonts w:ascii="Times New Roman" w:hAnsi="Times New Roman" w:cs="Times New Roman"/>
            <w:sz w:val="24"/>
            <w:szCs w:val="24"/>
            <w:lang w:val="el-GR"/>
          </w:rPr>
          <w:t>β</w:t>
        </w:r>
        <w:r w:rsidR="00E501A7">
          <w:rPr>
            <w:rFonts w:ascii="Times New Roman" w:hAnsi="Times New Roman" w:cs="Times New Roman"/>
            <w:sz w:val="24"/>
            <w:szCs w:val="24"/>
            <w:lang w:val="en-US"/>
          </w:rPr>
          <w:t>-</w:t>
        </w:r>
      </w:ins>
      <w:r w:rsidRPr="0036519A">
        <w:rPr>
          <w:rFonts w:ascii="Times New Roman" w:hAnsi="Times New Roman" w:cs="Times New Roman"/>
          <w:sz w:val="24"/>
          <w:szCs w:val="24"/>
        </w:rPr>
        <w:t xml:space="preserve">diversity associated with this landscape feature </w:t>
      </w:r>
      <w:del w:id="129" w:author="Christopher Swan" w:date="2024-02-21T10:10:00Z">
        <w:r w:rsidRPr="0036519A">
          <w:rPr>
            <w:rFonts w:ascii="Times New Roman" w:hAnsi="Times New Roman" w:cs="Times New Roman"/>
            <w:sz w:val="24"/>
            <w:szCs w:val="24"/>
          </w:rPr>
          <w:delText xml:space="preserve">then </w:delText>
        </w:r>
      </w:del>
      <w:r w:rsidR="00E501A7">
        <w:rPr>
          <w:rFonts w:ascii="Times New Roman" w:hAnsi="Times New Roman" w:cs="Times New Roman"/>
          <w:sz w:val="24"/>
          <w:szCs w:val="24"/>
        </w:rPr>
        <w:t>would</w:t>
      </w:r>
      <w:ins w:id="130" w:author="Christopher Swan" w:date="2024-02-21T10:10:00Z">
        <w:r w:rsidR="00E501A7">
          <w:rPr>
            <w:rFonts w:ascii="Times New Roman" w:hAnsi="Times New Roman" w:cs="Times New Roman"/>
            <w:sz w:val="24"/>
            <w:szCs w:val="24"/>
          </w:rPr>
          <w:t xml:space="preserve"> then</w:t>
        </w:r>
      </w:ins>
      <w:r w:rsidRPr="0036519A">
        <w:rPr>
          <w:rFonts w:ascii="Times New Roman" w:hAnsi="Times New Roman" w:cs="Times New Roman"/>
          <w:sz w:val="24"/>
          <w:szCs w:val="24"/>
        </w:rPr>
        <w:t xml:space="preserve"> be associated with benefits conferred by ecosystem function derived </w:t>
      </w:r>
      <w:del w:id="131" w:author="Christopher Swan" w:date="2024-02-21T10:10:00Z">
        <w:r w:rsidRPr="0036519A">
          <w:rPr>
            <w:rFonts w:ascii="Times New Roman" w:hAnsi="Times New Roman" w:cs="Times New Roman"/>
            <w:sz w:val="24"/>
            <w:szCs w:val="24"/>
          </w:rPr>
          <w:delText>by</w:delText>
        </w:r>
      </w:del>
      <w:ins w:id="132" w:author="Christopher Swan" w:date="2024-02-21T10:10:00Z">
        <w:r w:rsidR="00E501A7">
          <w:rPr>
            <w:rFonts w:ascii="Times New Roman" w:hAnsi="Times New Roman" w:cs="Times New Roman"/>
            <w:sz w:val="24"/>
            <w:szCs w:val="24"/>
          </w:rPr>
          <w:t>from</w:t>
        </w:r>
      </w:ins>
      <w:r w:rsidRPr="0036519A">
        <w:rPr>
          <w:rFonts w:ascii="Times New Roman" w:hAnsi="Times New Roman" w:cs="Times New Roman"/>
          <w:sz w:val="24"/>
          <w:szCs w:val="24"/>
        </w:rPr>
        <w:t xml:space="preserve"> biodiversity in general. Here, humans are related to the generation of biodiversity</w:t>
      </w:r>
      <w:ins w:id="133" w:author="Christopher Swan" w:date="2024-02-21T10:10:00Z">
        <w:r w:rsidR="00E501A7">
          <w:rPr>
            <w:rFonts w:ascii="Times New Roman" w:hAnsi="Times New Roman" w:cs="Times New Roman"/>
            <w:sz w:val="24"/>
            <w:szCs w:val="24"/>
          </w:rPr>
          <w:t>,</w:t>
        </w:r>
      </w:ins>
      <w:r w:rsidRPr="0036519A">
        <w:rPr>
          <w:rFonts w:ascii="Times New Roman" w:hAnsi="Times New Roman" w:cs="Times New Roman"/>
          <w:sz w:val="24"/>
          <w:szCs w:val="24"/>
        </w:rPr>
        <w:t xml:space="preserve"> presumably due to their maintenance of habitat heterogeneity alone or in conjunction as an agent of dispersal. By extension</w:t>
      </w:r>
      <w:del w:id="134" w:author="Christopher Swan" w:date="2024-02-21T10:10:00Z">
        <w:r w:rsidRPr="0036519A">
          <w:rPr>
            <w:rFonts w:ascii="Times New Roman" w:hAnsi="Times New Roman" w:cs="Times New Roman"/>
            <w:sz w:val="24"/>
            <w:szCs w:val="24"/>
          </w:rPr>
          <w:delText>, then</w:delText>
        </w:r>
      </w:del>
      <w:r w:rsidRPr="0036519A">
        <w:rPr>
          <w:rFonts w:ascii="Times New Roman" w:hAnsi="Times New Roman" w:cs="Times New Roman"/>
          <w:sz w:val="24"/>
          <w:szCs w:val="24"/>
        </w:rPr>
        <w:t xml:space="preserve">, does this mean that they are conferring ecosystem services as well? We attempted to probe this question by comparing total carbon storage and biomass between forested and other land-use types. </w:t>
      </w:r>
      <w:del w:id="135" w:author="Christopher Swan" w:date="2024-02-21T10:10:00Z">
        <w:r w:rsidRPr="0036519A">
          <w:rPr>
            <w:rFonts w:ascii="Times New Roman" w:hAnsi="Times New Roman" w:cs="Times New Roman"/>
            <w:sz w:val="24"/>
            <w:szCs w:val="24"/>
          </w:rPr>
          <w:delText>Habitat</w:delText>
        </w:r>
      </w:del>
      <w:ins w:id="136" w:author="Christopher Swan" w:date="2024-02-21T10:10:00Z">
        <w:r w:rsidR="00E501A7">
          <w:rPr>
            <w:rFonts w:ascii="Times New Roman" w:hAnsi="Times New Roman" w:cs="Times New Roman"/>
            <w:sz w:val="24"/>
            <w:szCs w:val="24"/>
          </w:rPr>
          <w:t>We found that h</w:t>
        </w:r>
        <w:r w:rsidRPr="0036519A">
          <w:rPr>
            <w:rFonts w:ascii="Times New Roman" w:hAnsi="Times New Roman" w:cs="Times New Roman"/>
            <w:sz w:val="24"/>
            <w:szCs w:val="24"/>
          </w:rPr>
          <w:t>abitat</w:t>
        </w:r>
      </w:ins>
      <w:r w:rsidRPr="0036519A">
        <w:rPr>
          <w:rFonts w:ascii="Times New Roman" w:hAnsi="Times New Roman" w:cs="Times New Roman"/>
          <w:sz w:val="24"/>
          <w:szCs w:val="24"/>
        </w:rPr>
        <w:t xml:space="preserve"> heterogeneity and dispersal driven by humans did not confer higher ecosystem services in this regard compared with forested remnant patches. </w:t>
      </w:r>
      <w:del w:id="137" w:author="Christopher Swan" w:date="2024-02-21T10:10:00Z">
        <w:r w:rsidRPr="0036519A">
          <w:rPr>
            <w:rFonts w:ascii="Times New Roman" w:hAnsi="Times New Roman" w:cs="Times New Roman"/>
            <w:sz w:val="24"/>
            <w:szCs w:val="24"/>
          </w:rPr>
          <w:delText xml:space="preserve">This </w:delText>
        </w:r>
      </w:del>
      <w:ins w:id="138" w:author="Christopher Swan" w:date="2024-02-21T10:10:00Z">
        <w:r w:rsidR="00E501A7">
          <w:rPr>
            <w:rFonts w:ascii="Times New Roman" w:hAnsi="Times New Roman" w:cs="Times New Roman"/>
            <w:sz w:val="24"/>
            <w:szCs w:val="24"/>
          </w:rPr>
          <w:t>However, t</w:t>
        </w:r>
        <w:r w:rsidRPr="0036519A">
          <w:rPr>
            <w:rFonts w:ascii="Times New Roman" w:hAnsi="Times New Roman" w:cs="Times New Roman"/>
            <w:sz w:val="24"/>
            <w:szCs w:val="24"/>
          </w:rPr>
          <w:t xml:space="preserve">his </w:t>
        </w:r>
      </w:ins>
      <w:r w:rsidRPr="0036519A">
        <w:rPr>
          <w:rFonts w:ascii="Times New Roman" w:hAnsi="Times New Roman" w:cs="Times New Roman"/>
          <w:sz w:val="24"/>
          <w:szCs w:val="24"/>
        </w:rPr>
        <w:t>does not mean that other ecosystem services might benefit</w:t>
      </w:r>
      <w:del w:id="139" w:author="Christopher Swan" w:date="2024-02-21T10:10:00Z">
        <w:r w:rsidRPr="0036519A">
          <w:rPr>
            <w:rFonts w:ascii="Times New Roman" w:hAnsi="Times New Roman" w:cs="Times New Roman"/>
            <w:sz w:val="24"/>
            <w:szCs w:val="24"/>
          </w:rPr>
          <w:delText>, but we did not find any increase in this regard here</w:delText>
        </w:r>
      </w:del>
      <w:r w:rsidRPr="0036519A">
        <w:rPr>
          <w:rFonts w:ascii="Times New Roman" w:hAnsi="Times New Roman" w:cs="Times New Roman"/>
          <w:sz w:val="24"/>
          <w:szCs w:val="24"/>
        </w:rPr>
        <w:t xml:space="preserve">. </w:t>
      </w:r>
    </w:p>
    <w:p w14:paraId="565DD08C" w14:textId="77777777" w:rsidR="00AE610F" w:rsidRDefault="00AE610F">
      <w:pPr>
        <w:rPr>
          <w:rFonts w:ascii="Times New Roman" w:hAnsi="Times New Roman" w:cs="Times New Roman"/>
          <w:sz w:val="24"/>
          <w:szCs w:val="24"/>
        </w:rPr>
      </w:pPr>
    </w:p>
    <w:p w14:paraId="559CB937" w14:textId="420384C4" w:rsidR="00AE610F" w:rsidRDefault="00000000">
      <w:pPr>
        <w:rPr>
          <w:rFonts w:ascii="Times New Roman" w:hAnsi="Times New Roman" w:cs="Times New Roman"/>
          <w:sz w:val="24"/>
          <w:szCs w:val="24"/>
        </w:rPr>
      </w:pPr>
      <w:r w:rsidRPr="0036519A">
        <w:rPr>
          <w:rFonts w:ascii="Times New Roman" w:hAnsi="Times New Roman" w:cs="Times New Roman"/>
          <w:sz w:val="24"/>
          <w:szCs w:val="24"/>
        </w:rPr>
        <w:t xml:space="preserve">Swan at </w:t>
      </w:r>
      <w:del w:id="140" w:author="Christopher Swan" w:date="2024-02-21T10:10:00Z">
        <w:r w:rsidRPr="0036519A">
          <w:rPr>
            <w:rFonts w:ascii="Times New Roman" w:hAnsi="Times New Roman" w:cs="Times New Roman"/>
            <w:sz w:val="24"/>
            <w:szCs w:val="24"/>
          </w:rPr>
          <w:delText>all</w:delText>
        </w:r>
      </w:del>
      <w:ins w:id="141" w:author="Christopher Swan" w:date="2024-02-21T10:10:00Z">
        <w:r w:rsidRPr="0036519A">
          <w:rPr>
            <w:rFonts w:ascii="Times New Roman" w:hAnsi="Times New Roman" w:cs="Times New Roman"/>
            <w:sz w:val="24"/>
            <w:szCs w:val="24"/>
          </w:rPr>
          <w:t>al</w:t>
        </w:r>
        <w:r w:rsidR="00E501A7">
          <w:rPr>
            <w:rFonts w:ascii="Times New Roman" w:hAnsi="Times New Roman" w:cs="Times New Roman"/>
            <w:sz w:val="24"/>
            <w:szCs w:val="24"/>
          </w:rPr>
          <w:t>.</w:t>
        </w:r>
      </w:ins>
      <w:r w:rsidRPr="0036519A">
        <w:rPr>
          <w:rFonts w:ascii="Times New Roman" w:hAnsi="Times New Roman" w:cs="Times New Roman"/>
          <w:sz w:val="24"/>
          <w:szCs w:val="24"/>
        </w:rPr>
        <w:t xml:space="preserve"> (2016) focused on one city </w:t>
      </w:r>
      <w:ins w:id="142" w:author="Christopher Swan" w:date="2024-02-21T10:10:00Z">
        <w:r w:rsidR="00E501A7">
          <w:rPr>
            <w:rFonts w:ascii="Times New Roman" w:hAnsi="Times New Roman" w:cs="Times New Roman"/>
            <w:sz w:val="24"/>
            <w:szCs w:val="24"/>
          </w:rPr>
          <w:t xml:space="preserve">(Baltimore, Maryland, USA) </w:t>
        </w:r>
      </w:ins>
      <w:r w:rsidRPr="0036519A">
        <w:rPr>
          <w:rFonts w:ascii="Times New Roman" w:hAnsi="Times New Roman" w:cs="Times New Roman"/>
          <w:sz w:val="24"/>
          <w:szCs w:val="24"/>
        </w:rPr>
        <w:t xml:space="preserve">and the effect of different land uses on how </w:t>
      </w:r>
      <w:del w:id="143" w:author="Christopher Swan" w:date="2024-02-21T10:10:00Z">
        <w:r w:rsidRPr="0036519A">
          <w:rPr>
            <w:rFonts w:ascii="Times New Roman" w:hAnsi="Times New Roman" w:cs="Times New Roman"/>
            <w:sz w:val="24"/>
            <w:szCs w:val="24"/>
          </w:rPr>
          <w:delText xml:space="preserve">beta </w:delText>
        </w:r>
      </w:del>
      <w:ins w:id="144" w:author="Christopher Swan" w:date="2024-02-21T10:10:00Z">
        <w:r w:rsidR="00E501A7">
          <w:rPr>
            <w:rFonts w:ascii="Times New Roman" w:hAnsi="Times New Roman" w:cs="Times New Roman"/>
            <w:sz w:val="24"/>
            <w:szCs w:val="24"/>
            <w:lang w:val="el-GR"/>
          </w:rPr>
          <w:t>β</w:t>
        </w:r>
        <w:r w:rsidR="00E501A7">
          <w:rPr>
            <w:rFonts w:ascii="Times New Roman" w:hAnsi="Times New Roman" w:cs="Times New Roman"/>
            <w:sz w:val="24"/>
            <w:szCs w:val="24"/>
            <w:lang w:val="en-US"/>
          </w:rPr>
          <w:t>-</w:t>
        </w:r>
      </w:ins>
      <w:r w:rsidRPr="0036519A">
        <w:rPr>
          <w:rFonts w:ascii="Times New Roman" w:hAnsi="Times New Roman" w:cs="Times New Roman"/>
          <w:sz w:val="24"/>
          <w:szCs w:val="24"/>
        </w:rPr>
        <w:t xml:space="preserve">diversity influenced </w:t>
      </w:r>
      <w:del w:id="145" w:author="Christopher Swan" w:date="2024-02-21T10:10:00Z">
        <w:r w:rsidRPr="0036519A">
          <w:rPr>
            <w:rFonts w:ascii="Times New Roman" w:hAnsi="Times New Roman" w:cs="Times New Roman"/>
            <w:sz w:val="24"/>
            <w:szCs w:val="24"/>
          </w:rPr>
          <w:delText xml:space="preserve">both </w:delText>
        </w:r>
      </w:del>
      <w:r w:rsidRPr="0036519A">
        <w:rPr>
          <w:rFonts w:ascii="Times New Roman" w:hAnsi="Times New Roman" w:cs="Times New Roman"/>
          <w:sz w:val="24"/>
          <w:szCs w:val="24"/>
        </w:rPr>
        <w:t xml:space="preserve">taxonomic and functional diversity. </w:t>
      </w:r>
      <w:del w:id="146" w:author="Christopher Swan" w:date="2024-02-21T10:10:00Z">
        <w:r w:rsidR="00F45D0F">
          <w:rPr>
            <w:rFonts w:ascii="Times New Roman" w:hAnsi="Times New Roman" w:cs="Times New Roman"/>
            <w:sz w:val="24"/>
            <w:szCs w:val="24"/>
          </w:rPr>
          <w:delText>These</w:delText>
        </w:r>
      </w:del>
      <w:ins w:id="147" w:author="Christopher Swan" w:date="2024-02-21T10:10:00Z">
        <w:r w:rsidR="00E501A7">
          <w:rPr>
            <w:rFonts w:ascii="Times New Roman" w:hAnsi="Times New Roman" w:cs="Times New Roman"/>
            <w:sz w:val="24"/>
            <w:szCs w:val="24"/>
          </w:rPr>
          <w:t>Our</w:t>
        </w:r>
      </w:ins>
      <w:r w:rsidR="00F45D0F">
        <w:rPr>
          <w:rFonts w:ascii="Times New Roman" w:hAnsi="Times New Roman" w:cs="Times New Roman"/>
          <w:sz w:val="24"/>
          <w:szCs w:val="24"/>
        </w:rPr>
        <w:t xml:space="preserve"> results </w:t>
      </w:r>
      <w:del w:id="148" w:author="Christopher Swan" w:date="2024-02-21T10:10:00Z">
        <w:r w:rsidR="00F45D0F">
          <w:rPr>
            <w:rFonts w:ascii="Times New Roman" w:hAnsi="Times New Roman" w:cs="Times New Roman"/>
            <w:sz w:val="24"/>
            <w:szCs w:val="24"/>
          </w:rPr>
          <w:delText xml:space="preserve">here </w:delText>
        </w:r>
      </w:del>
      <w:r w:rsidR="00F45D0F">
        <w:rPr>
          <w:rFonts w:ascii="Times New Roman" w:hAnsi="Times New Roman" w:cs="Times New Roman"/>
          <w:sz w:val="24"/>
          <w:szCs w:val="24"/>
        </w:rPr>
        <w:t xml:space="preserve">confirm </w:t>
      </w:r>
      <w:ins w:id="149" w:author="Christopher Swan" w:date="2024-02-21T10:10:00Z">
        <w:r w:rsidR="00E501A7">
          <w:rPr>
            <w:rFonts w:ascii="Times New Roman" w:hAnsi="Times New Roman" w:cs="Times New Roman"/>
            <w:sz w:val="24"/>
            <w:szCs w:val="24"/>
          </w:rPr>
          <w:t xml:space="preserve">the </w:t>
        </w:r>
      </w:ins>
      <w:r w:rsidR="00F45D0F">
        <w:rPr>
          <w:rFonts w:ascii="Times New Roman" w:hAnsi="Times New Roman" w:cs="Times New Roman"/>
          <w:sz w:val="24"/>
          <w:szCs w:val="24"/>
        </w:rPr>
        <w:t>predictions made by Swan et al. (2016</w:t>
      </w:r>
      <w:del w:id="150" w:author="Christopher Swan" w:date="2024-02-21T10:10:00Z">
        <w:r w:rsidR="00F45D0F">
          <w:rPr>
            <w:rFonts w:ascii="Times New Roman" w:hAnsi="Times New Roman" w:cs="Times New Roman"/>
            <w:sz w:val="24"/>
            <w:szCs w:val="24"/>
          </w:rPr>
          <w:delText xml:space="preserve">) in Baltimore, Maryland USA. </w:delText>
        </w:r>
        <w:r w:rsidRPr="0036519A">
          <w:rPr>
            <w:rFonts w:ascii="Times New Roman" w:hAnsi="Times New Roman" w:cs="Times New Roman"/>
            <w:sz w:val="24"/>
            <w:szCs w:val="24"/>
          </w:rPr>
          <w:delText>The</w:delText>
        </w:r>
      </w:del>
      <w:ins w:id="151" w:author="Christopher Swan" w:date="2024-02-21T10:10:00Z">
        <w:r w:rsidR="00E501A7">
          <w:rPr>
            <w:rFonts w:ascii="Times New Roman" w:hAnsi="Times New Roman" w:cs="Times New Roman"/>
            <w:sz w:val="24"/>
            <w:szCs w:val="24"/>
          </w:rPr>
          <w:t>)</w:t>
        </w:r>
        <w:r w:rsidR="00F45D0F">
          <w:rPr>
            <w:rFonts w:ascii="Times New Roman" w:hAnsi="Times New Roman" w:cs="Times New Roman"/>
            <w:sz w:val="24"/>
            <w:szCs w:val="24"/>
          </w:rPr>
          <w:t xml:space="preserve">. </w:t>
        </w:r>
        <w:r w:rsidRPr="0036519A">
          <w:rPr>
            <w:rFonts w:ascii="Times New Roman" w:hAnsi="Times New Roman" w:cs="Times New Roman"/>
            <w:sz w:val="24"/>
            <w:szCs w:val="24"/>
          </w:rPr>
          <w:t>The</w:t>
        </w:r>
        <w:r w:rsidR="00E501A7">
          <w:rPr>
            <w:rFonts w:ascii="Times New Roman" w:hAnsi="Times New Roman" w:cs="Times New Roman"/>
            <w:sz w:val="24"/>
            <w:szCs w:val="24"/>
          </w:rPr>
          <w:t>ir</w:t>
        </w:r>
      </w:ins>
      <w:r w:rsidRPr="0036519A">
        <w:rPr>
          <w:rFonts w:ascii="Times New Roman" w:hAnsi="Times New Roman" w:cs="Times New Roman"/>
          <w:sz w:val="24"/>
          <w:szCs w:val="24"/>
        </w:rPr>
        <w:t xml:space="preserve"> results were convincing at the extreme ends of a gradient of human influence</w:t>
      </w:r>
      <w:del w:id="152" w:author="Christopher Swan" w:date="2024-02-21T10:10:00Z">
        <w:r w:rsidRPr="0036519A">
          <w:rPr>
            <w:rFonts w:ascii="Times New Roman" w:hAnsi="Times New Roman" w:cs="Times New Roman"/>
            <w:sz w:val="24"/>
            <w:szCs w:val="24"/>
          </w:rPr>
          <w:delText>,</w:delText>
        </w:r>
      </w:del>
      <w:r w:rsidRPr="0036519A">
        <w:rPr>
          <w:rFonts w:ascii="Times New Roman" w:hAnsi="Times New Roman" w:cs="Times New Roman"/>
          <w:sz w:val="24"/>
          <w:szCs w:val="24"/>
        </w:rPr>
        <w:t xml:space="preserve"> and </w:t>
      </w:r>
      <w:del w:id="153" w:author="Christopher Swan" w:date="2024-02-21T10:10:00Z">
        <w:r w:rsidRPr="0036519A">
          <w:rPr>
            <w:rFonts w:ascii="Times New Roman" w:hAnsi="Times New Roman" w:cs="Times New Roman"/>
            <w:sz w:val="24"/>
            <w:szCs w:val="24"/>
          </w:rPr>
          <w:delText>seems to be</w:delText>
        </w:r>
      </w:del>
      <w:ins w:id="154" w:author="Christopher Swan" w:date="2024-02-21T10:10:00Z">
        <w:r w:rsidRPr="0036519A">
          <w:rPr>
            <w:rFonts w:ascii="Times New Roman" w:hAnsi="Times New Roman" w:cs="Times New Roman"/>
            <w:sz w:val="24"/>
            <w:szCs w:val="24"/>
          </w:rPr>
          <w:t>seem</w:t>
        </w:r>
      </w:ins>
      <w:r w:rsidRPr="0036519A">
        <w:rPr>
          <w:rFonts w:ascii="Times New Roman" w:hAnsi="Times New Roman" w:cs="Times New Roman"/>
          <w:sz w:val="24"/>
          <w:szCs w:val="24"/>
        </w:rPr>
        <w:t xml:space="preserve"> supported here across cities. With more data</w:t>
      </w:r>
      <w:del w:id="155" w:author="Christopher Swan" w:date="2024-02-21T10:10:00Z">
        <w:r w:rsidRPr="0036519A">
          <w:rPr>
            <w:rFonts w:ascii="Times New Roman" w:hAnsi="Times New Roman" w:cs="Times New Roman"/>
            <w:sz w:val="24"/>
            <w:szCs w:val="24"/>
          </w:rPr>
          <w:delText xml:space="preserve"> like</w:delText>
        </w:r>
      </w:del>
      <w:r w:rsidRPr="0036519A">
        <w:rPr>
          <w:rFonts w:ascii="Times New Roman" w:hAnsi="Times New Roman" w:cs="Times New Roman"/>
          <w:sz w:val="24"/>
          <w:szCs w:val="24"/>
        </w:rPr>
        <w:t xml:space="preserve"> it would be interesting to explore in more detail the nature of different land-use types within the other </w:t>
      </w:r>
      <w:del w:id="156" w:author="Christopher Swan" w:date="2024-02-21T10:10:00Z">
        <w:r w:rsidRPr="0036519A">
          <w:rPr>
            <w:rFonts w:ascii="Times New Roman" w:hAnsi="Times New Roman" w:cs="Times New Roman"/>
            <w:sz w:val="24"/>
            <w:szCs w:val="24"/>
          </w:rPr>
          <w:delText>category reported here.</w:delText>
        </w:r>
      </w:del>
      <w:ins w:id="157" w:author="Christopher Swan" w:date="2024-02-21T10:10:00Z">
        <w:r w:rsidRPr="0036519A">
          <w:rPr>
            <w:rFonts w:ascii="Times New Roman" w:hAnsi="Times New Roman" w:cs="Times New Roman"/>
            <w:sz w:val="24"/>
            <w:szCs w:val="24"/>
          </w:rPr>
          <w:t>categor</w:t>
        </w:r>
        <w:r w:rsidR="00E501A7">
          <w:rPr>
            <w:rFonts w:ascii="Times New Roman" w:hAnsi="Times New Roman" w:cs="Times New Roman"/>
            <w:sz w:val="24"/>
            <w:szCs w:val="24"/>
          </w:rPr>
          <w:t>ies we examined</w:t>
        </w:r>
        <w:r w:rsidRPr="0036519A">
          <w:rPr>
            <w:rFonts w:ascii="Times New Roman" w:hAnsi="Times New Roman" w:cs="Times New Roman"/>
            <w:sz w:val="24"/>
            <w:szCs w:val="24"/>
          </w:rPr>
          <w:t>.</w:t>
        </w:r>
      </w:ins>
      <w:r w:rsidRPr="0036519A">
        <w:rPr>
          <w:rFonts w:ascii="Times New Roman" w:hAnsi="Times New Roman" w:cs="Times New Roman"/>
          <w:sz w:val="24"/>
          <w:szCs w:val="24"/>
        </w:rPr>
        <w:t xml:space="preserve"> For example</w:t>
      </w:r>
      <w:ins w:id="158" w:author="Christopher Swan" w:date="2024-02-21T10:10:00Z">
        <w:r w:rsidR="00E501A7">
          <w:rPr>
            <w:rFonts w:ascii="Times New Roman" w:hAnsi="Times New Roman" w:cs="Times New Roman"/>
            <w:sz w:val="24"/>
            <w:szCs w:val="24"/>
          </w:rPr>
          <w:t>,</w:t>
        </w:r>
      </w:ins>
      <w:r w:rsidR="00E501A7">
        <w:rPr>
          <w:rFonts w:ascii="Times New Roman" w:hAnsi="Times New Roman" w:cs="Times New Roman"/>
          <w:sz w:val="24"/>
          <w:szCs w:val="24"/>
        </w:rPr>
        <w:t xml:space="preserve"> one might expect that residential </w:t>
      </w:r>
      <w:del w:id="159" w:author="Christopher Swan" w:date="2024-02-21T10:10:00Z">
        <w:r w:rsidRPr="0036519A">
          <w:rPr>
            <w:rFonts w:ascii="Times New Roman" w:hAnsi="Times New Roman" w:cs="Times New Roman"/>
            <w:sz w:val="24"/>
            <w:szCs w:val="24"/>
          </w:rPr>
          <w:delText>landuse</w:delText>
        </w:r>
      </w:del>
      <w:ins w:id="160" w:author="Christopher Swan" w:date="2024-02-21T10:10:00Z">
        <w:r w:rsidR="00E501A7">
          <w:rPr>
            <w:rFonts w:ascii="Times New Roman" w:hAnsi="Times New Roman" w:cs="Times New Roman"/>
            <w:sz w:val="24"/>
            <w:szCs w:val="24"/>
          </w:rPr>
          <w:t>land use</w:t>
        </w:r>
      </w:ins>
      <w:r w:rsidR="00E501A7">
        <w:rPr>
          <w:rFonts w:ascii="Times New Roman" w:hAnsi="Times New Roman" w:cs="Times New Roman"/>
          <w:sz w:val="24"/>
          <w:szCs w:val="24"/>
        </w:rPr>
        <w:t xml:space="preserve"> types would exhibit very high habitat heterogeneity compared with institutional land cover types</w:t>
      </w:r>
      <w:ins w:id="161" w:author="Christopher Swan" w:date="2024-02-21T10:10:00Z">
        <w:r w:rsidR="00E501A7">
          <w:rPr>
            <w:rFonts w:ascii="Times New Roman" w:hAnsi="Times New Roman" w:cs="Times New Roman"/>
            <w:sz w:val="24"/>
            <w:szCs w:val="24"/>
          </w:rPr>
          <w:t>,</w:t>
        </w:r>
      </w:ins>
      <w:r w:rsidRPr="0036519A">
        <w:rPr>
          <w:rFonts w:ascii="Times New Roman" w:hAnsi="Times New Roman" w:cs="Times New Roman"/>
          <w:sz w:val="24"/>
          <w:szCs w:val="24"/>
        </w:rPr>
        <w:t xml:space="preserve"> given that social norms and decision-making </w:t>
      </w:r>
      <w:del w:id="162" w:author="Christopher Swan" w:date="2024-02-21T10:10:00Z">
        <w:r w:rsidRPr="0036519A">
          <w:rPr>
            <w:rFonts w:ascii="Times New Roman" w:hAnsi="Times New Roman" w:cs="Times New Roman"/>
            <w:sz w:val="24"/>
            <w:szCs w:val="24"/>
          </w:rPr>
          <w:delText>can</w:delText>
        </w:r>
      </w:del>
      <w:ins w:id="163" w:author="Christopher Swan" w:date="2024-02-21T10:10:00Z">
        <w:r w:rsidR="00E501A7">
          <w:rPr>
            <w:rFonts w:ascii="Times New Roman" w:hAnsi="Times New Roman" w:cs="Times New Roman"/>
            <w:sz w:val="24"/>
            <w:szCs w:val="24"/>
          </w:rPr>
          <w:t>would likely</w:t>
        </w:r>
      </w:ins>
      <w:r w:rsidRPr="0036519A">
        <w:rPr>
          <w:rFonts w:ascii="Times New Roman" w:hAnsi="Times New Roman" w:cs="Times New Roman"/>
          <w:sz w:val="24"/>
          <w:szCs w:val="24"/>
        </w:rPr>
        <w:t xml:space="preserve"> be quite variable. This may not be the case </w:t>
      </w:r>
      <w:del w:id="164" w:author="Christopher Swan" w:date="2024-02-21T10:10:00Z">
        <w:r w:rsidRPr="0036519A">
          <w:rPr>
            <w:rFonts w:ascii="Times New Roman" w:hAnsi="Times New Roman" w:cs="Times New Roman"/>
            <w:sz w:val="24"/>
            <w:szCs w:val="24"/>
          </w:rPr>
          <w:delText>when it comes to</w:delText>
        </w:r>
      </w:del>
      <w:ins w:id="165" w:author="Christopher Swan" w:date="2024-02-21T10:10:00Z">
        <w:r w:rsidR="00E501A7">
          <w:rPr>
            <w:rFonts w:ascii="Times New Roman" w:hAnsi="Times New Roman" w:cs="Times New Roman"/>
            <w:sz w:val="24"/>
            <w:szCs w:val="24"/>
          </w:rPr>
          <w:t>regarding</w:t>
        </w:r>
      </w:ins>
      <w:r w:rsidRPr="0036519A">
        <w:rPr>
          <w:rFonts w:ascii="Times New Roman" w:hAnsi="Times New Roman" w:cs="Times New Roman"/>
          <w:sz w:val="24"/>
          <w:szCs w:val="24"/>
        </w:rPr>
        <w:t xml:space="preserve"> how decisions are made for schools, places of </w:t>
      </w:r>
      <w:del w:id="166" w:author="Christopher Swan" w:date="2024-02-21T10:10:00Z">
        <w:r w:rsidRPr="0036519A">
          <w:rPr>
            <w:rFonts w:ascii="Times New Roman" w:hAnsi="Times New Roman" w:cs="Times New Roman"/>
            <w:sz w:val="24"/>
            <w:szCs w:val="24"/>
          </w:rPr>
          <w:delText>worhship</w:delText>
        </w:r>
      </w:del>
      <w:ins w:id="167" w:author="Christopher Swan" w:date="2024-02-21T10:10:00Z">
        <w:r w:rsidRPr="0036519A">
          <w:rPr>
            <w:rFonts w:ascii="Times New Roman" w:hAnsi="Times New Roman" w:cs="Times New Roman"/>
            <w:sz w:val="24"/>
            <w:szCs w:val="24"/>
          </w:rPr>
          <w:t>worship</w:t>
        </w:r>
      </w:ins>
      <w:r w:rsidRPr="0036519A">
        <w:rPr>
          <w:rFonts w:ascii="Times New Roman" w:hAnsi="Times New Roman" w:cs="Times New Roman"/>
          <w:sz w:val="24"/>
          <w:szCs w:val="24"/>
        </w:rPr>
        <w:t>, businesses, or governmental locations. Furthermore, the work done here focused on trees. Looking at more mobile species like that for higher trophic levels where</w:t>
      </w:r>
      <w:ins w:id="168" w:author="Christopher Swan" w:date="2024-02-21T10:10:00Z">
        <w:r w:rsidR="00E501A7">
          <w:rPr>
            <w:rFonts w:ascii="Times New Roman" w:hAnsi="Times New Roman" w:cs="Times New Roman"/>
            <w:sz w:val="24"/>
            <w:szCs w:val="24"/>
          </w:rPr>
          <w:t>,</w:t>
        </w:r>
      </w:ins>
      <w:r w:rsidRPr="0036519A">
        <w:rPr>
          <w:rFonts w:ascii="Times New Roman" w:hAnsi="Times New Roman" w:cs="Times New Roman"/>
          <w:sz w:val="24"/>
          <w:szCs w:val="24"/>
        </w:rPr>
        <w:t xml:space="preserve"> coupled with human movement</w:t>
      </w:r>
      <w:ins w:id="169" w:author="Christopher Swan" w:date="2024-02-21T10:10:00Z">
        <w:r w:rsidR="00E501A7">
          <w:rPr>
            <w:rFonts w:ascii="Times New Roman" w:hAnsi="Times New Roman" w:cs="Times New Roman"/>
            <w:sz w:val="24"/>
            <w:szCs w:val="24"/>
          </w:rPr>
          <w:t>,</w:t>
        </w:r>
      </w:ins>
      <w:r w:rsidRPr="0036519A">
        <w:rPr>
          <w:rFonts w:ascii="Times New Roman" w:hAnsi="Times New Roman" w:cs="Times New Roman"/>
          <w:sz w:val="24"/>
          <w:szCs w:val="24"/>
        </w:rPr>
        <w:t xml:space="preserve"> may lower </w:t>
      </w:r>
      <w:del w:id="170" w:author="Christopher Swan" w:date="2024-02-21T10:10:00Z">
        <w:r w:rsidRPr="0036519A">
          <w:rPr>
            <w:rFonts w:ascii="Times New Roman" w:hAnsi="Times New Roman" w:cs="Times New Roman"/>
            <w:sz w:val="24"/>
            <w:szCs w:val="24"/>
          </w:rPr>
          <w:delText xml:space="preserve">beta </w:delText>
        </w:r>
      </w:del>
      <w:ins w:id="171" w:author="Christopher Swan" w:date="2024-02-21T10:10:00Z">
        <w:r w:rsidR="00E501A7">
          <w:rPr>
            <w:rFonts w:ascii="Times New Roman" w:hAnsi="Times New Roman" w:cs="Times New Roman"/>
            <w:sz w:val="24"/>
            <w:szCs w:val="24"/>
            <w:lang w:val="el-GR"/>
          </w:rPr>
          <w:t>β</w:t>
        </w:r>
        <w:r w:rsidR="00E501A7">
          <w:rPr>
            <w:rFonts w:ascii="Times New Roman" w:hAnsi="Times New Roman" w:cs="Times New Roman"/>
            <w:sz w:val="24"/>
            <w:szCs w:val="24"/>
            <w:lang w:val="en-US"/>
          </w:rPr>
          <w:t>-</w:t>
        </w:r>
      </w:ins>
      <w:r w:rsidRPr="0036519A">
        <w:rPr>
          <w:rFonts w:ascii="Times New Roman" w:hAnsi="Times New Roman" w:cs="Times New Roman"/>
          <w:sz w:val="24"/>
          <w:szCs w:val="24"/>
        </w:rPr>
        <w:t>diversity</w:t>
      </w:r>
      <w:ins w:id="172" w:author="Christopher Swan" w:date="2024-02-21T10:10:00Z">
        <w:r w:rsidR="00E501A7">
          <w:rPr>
            <w:rFonts w:ascii="Times New Roman" w:hAnsi="Times New Roman" w:cs="Times New Roman"/>
            <w:sz w:val="24"/>
            <w:szCs w:val="24"/>
          </w:rPr>
          <w:t>,</w:t>
        </w:r>
      </w:ins>
      <w:r w:rsidRPr="0036519A">
        <w:rPr>
          <w:rFonts w:ascii="Times New Roman" w:hAnsi="Times New Roman" w:cs="Times New Roman"/>
          <w:sz w:val="24"/>
          <w:szCs w:val="24"/>
        </w:rPr>
        <w:t xml:space="preserve"> blurring the predictions associated with high </w:t>
      </w:r>
      <w:del w:id="173" w:author="Christopher Swan" w:date="2024-02-21T10:10:00Z">
        <w:r w:rsidRPr="0036519A">
          <w:rPr>
            <w:rFonts w:ascii="Times New Roman" w:hAnsi="Times New Roman" w:cs="Times New Roman"/>
            <w:sz w:val="24"/>
            <w:szCs w:val="24"/>
          </w:rPr>
          <w:delText xml:space="preserve">beta </w:delText>
        </w:r>
      </w:del>
      <w:ins w:id="174" w:author="Christopher Swan" w:date="2024-02-21T10:10:00Z">
        <w:r w:rsidR="00E501A7">
          <w:rPr>
            <w:rFonts w:ascii="Times New Roman" w:hAnsi="Times New Roman" w:cs="Times New Roman"/>
            <w:sz w:val="24"/>
            <w:szCs w:val="24"/>
            <w:lang w:val="el-GR"/>
          </w:rPr>
          <w:t>β</w:t>
        </w:r>
        <w:r w:rsidR="00E501A7">
          <w:rPr>
            <w:rFonts w:ascii="Times New Roman" w:hAnsi="Times New Roman" w:cs="Times New Roman"/>
            <w:sz w:val="24"/>
            <w:szCs w:val="24"/>
            <w:lang w:val="en-US"/>
          </w:rPr>
          <w:t>-</w:t>
        </w:r>
      </w:ins>
      <w:r w:rsidRPr="0036519A">
        <w:rPr>
          <w:rFonts w:ascii="Times New Roman" w:hAnsi="Times New Roman" w:cs="Times New Roman"/>
          <w:sz w:val="24"/>
          <w:szCs w:val="24"/>
        </w:rPr>
        <w:t xml:space="preserve">diversity. By extension, any ecosystem services offered by such species, like insects, may become harder to detect. Lastly, a more difficult yet interesting comparison would be to look at the differential contribution of native versus non-native or exotic species diversities. It might be expected that native species would contribute less </w:t>
      </w:r>
      <w:del w:id="175" w:author="Christopher Swan" w:date="2024-02-21T10:10:00Z">
        <w:r w:rsidRPr="0036519A">
          <w:rPr>
            <w:rFonts w:ascii="Times New Roman" w:hAnsi="Times New Roman" w:cs="Times New Roman"/>
            <w:sz w:val="24"/>
            <w:szCs w:val="24"/>
          </w:rPr>
          <w:delText xml:space="preserve">beta </w:delText>
        </w:r>
      </w:del>
      <w:ins w:id="176" w:author="Christopher Swan" w:date="2024-02-21T10:10:00Z">
        <w:r w:rsidR="00E501A7">
          <w:rPr>
            <w:rFonts w:ascii="Times New Roman" w:hAnsi="Times New Roman" w:cs="Times New Roman"/>
            <w:sz w:val="24"/>
            <w:szCs w:val="24"/>
            <w:lang w:val="el-GR"/>
          </w:rPr>
          <w:t>β</w:t>
        </w:r>
        <w:r w:rsidR="00E501A7">
          <w:rPr>
            <w:rFonts w:ascii="Times New Roman" w:hAnsi="Times New Roman" w:cs="Times New Roman"/>
            <w:sz w:val="24"/>
            <w:szCs w:val="24"/>
            <w:lang w:val="en-US"/>
          </w:rPr>
          <w:t>-</w:t>
        </w:r>
      </w:ins>
      <w:r w:rsidRPr="0036519A">
        <w:rPr>
          <w:rFonts w:ascii="Times New Roman" w:hAnsi="Times New Roman" w:cs="Times New Roman"/>
          <w:sz w:val="24"/>
          <w:szCs w:val="24"/>
        </w:rPr>
        <w:t xml:space="preserve">diversity because of the local constraints on what species can </w:t>
      </w:r>
      <w:del w:id="177" w:author="Christopher Swan" w:date="2024-02-21T10:10:00Z">
        <w:r w:rsidRPr="0036519A">
          <w:rPr>
            <w:rFonts w:ascii="Times New Roman" w:hAnsi="Times New Roman" w:cs="Times New Roman"/>
            <w:sz w:val="24"/>
            <w:szCs w:val="24"/>
          </w:rPr>
          <w:delText xml:space="preserve">actually </w:delText>
        </w:r>
      </w:del>
      <w:r w:rsidRPr="0036519A">
        <w:rPr>
          <w:rFonts w:ascii="Times New Roman" w:hAnsi="Times New Roman" w:cs="Times New Roman"/>
          <w:sz w:val="24"/>
          <w:szCs w:val="24"/>
        </w:rPr>
        <w:t>survive in the harsh urban environment. However</w:t>
      </w:r>
      <w:ins w:id="178" w:author="Christopher Swan" w:date="2024-02-21T10:10:00Z">
        <w:r w:rsidR="00E501A7">
          <w:rPr>
            <w:rFonts w:ascii="Times New Roman" w:hAnsi="Times New Roman" w:cs="Times New Roman"/>
            <w:sz w:val="24"/>
            <w:szCs w:val="24"/>
          </w:rPr>
          <w:t>,</w:t>
        </w:r>
      </w:ins>
      <w:r w:rsidR="00E501A7">
        <w:rPr>
          <w:rFonts w:ascii="Times New Roman" w:hAnsi="Times New Roman" w:cs="Times New Roman"/>
          <w:sz w:val="24"/>
          <w:szCs w:val="24"/>
        </w:rPr>
        <w:t xml:space="preserve"> exotics are more desirable and constantly moved arou</w:t>
      </w:r>
      <w:r w:rsidRPr="0036519A">
        <w:rPr>
          <w:rFonts w:ascii="Times New Roman" w:hAnsi="Times New Roman" w:cs="Times New Roman"/>
          <w:sz w:val="24"/>
          <w:szCs w:val="24"/>
        </w:rPr>
        <w:t>nd</w:t>
      </w:r>
      <w:del w:id="179" w:author="Christopher Swan" w:date="2024-02-21T10:10:00Z">
        <w:r w:rsidRPr="0036519A">
          <w:rPr>
            <w:rFonts w:ascii="Times New Roman" w:hAnsi="Times New Roman" w:cs="Times New Roman"/>
            <w:sz w:val="24"/>
            <w:szCs w:val="24"/>
          </w:rPr>
          <w:delText xml:space="preserve"> and</w:delText>
        </w:r>
      </w:del>
      <w:r w:rsidRPr="0036519A">
        <w:rPr>
          <w:rFonts w:ascii="Times New Roman" w:hAnsi="Times New Roman" w:cs="Times New Roman"/>
          <w:sz w:val="24"/>
          <w:szCs w:val="24"/>
        </w:rPr>
        <w:t>. When horticultural businesses thrive</w:t>
      </w:r>
      <w:ins w:id="180" w:author="Christopher Swan" w:date="2024-02-21T10:10:00Z">
        <w:r w:rsidR="00E501A7">
          <w:rPr>
            <w:rFonts w:ascii="Times New Roman" w:hAnsi="Times New Roman" w:cs="Times New Roman"/>
            <w:sz w:val="24"/>
            <w:szCs w:val="24"/>
          </w:rPr>
          <w:t>,</w:t>
        </w:r>
      </w:ins>
      <w:r w:rsidR="00E501A7">
        <w:rPr>
          <w:rFonts w:ascii="Times New Roman" w:hAnsi="Times New Roman" w:cs="Times New Roman"/>
          <w:sz w:val="24"/>
          <w:szCs w:val="24"/>
        </w:rPr>
        <w:t xml:space="preserve"> they are a source of diversity and thus make it easy for people to move species into their local environment</w:t>
      </w:r>
      <w:ins w:id="181" w:author="Christopher Swan" w:date="2024-02-21T10:10:00Z">
        <w:r w:rsidR="00E501A7">
          <w:rPr>
            <w:rFonts w:ascii="Times New Roman" w:hAnsi="Times New Roman" w:cs="Times New Roman"/>
            <w:sz w:val="24"/>
            <w:szCs w:val="24"/>
          </w:rPr>
          <w:t>,</w:t>
        </w:r>
      </w:ins>
      <w:r w:rsidRPr="0036519A">
        <w:rPr>
          <w:rFonts w:ascii="Times New Roman" w:hAnsi="Times New Roman" w:cs="Times New Roman"/>
          <w:sz w:val="24"/>
          <w:szCs w:val="24"/>
        </w:rPr>
        <w:t xml:space="preserve"> generating </w:t>
      </w:r>
      <w:del w:id="182" w:author="Christopher Swan" w:date="2024-02-21T10:10:00Z">
        <w:r w:rsidRPr="0036519A">
          <w:rPr>
            <w:rFonts w:ascii="Times New Roman" w:hAnsi="Times New Roman" w:cs="Times New Roman"/>
            <w:sz w:val="24"/>
            <w:szCs w:val="24"/>
          </w:rPr>
          <w:delText>better</w:delText>
        </w:r>
      </w:del>
      <w:ins w:id="183" w:author="Christopher Swan" w:date="2024-02-21T10:10:00Z">
        <w:r w:rsidR="00E501A7">
          <w:rPr>
            <w:rFonts w:ascii="Times New Roman" w:hAnsi="Times New Roman" w:cs="Times New Roman"/>
            <w:sz w:val="24"/>
            <w:szCs w:val="24"/>
          </w:rPr>
          <w:t>higher</w:t>
        </w:r>
      </w:ins>
      <w:r w:rsidRPr="0036519A">
        <w:rPr>
          <w:rFonts w:ascii="Times New Roman" w:hAnsi="Times New Roman" w:cs="Times New Roman"/>
          <w:sz w:val="24"/>
          <w:szCs w:val="24"/>
        </w:rPr>
        <w:t xml:space="preserve"> diversity via dispersal</w:t>
      </w:r>
      <w:del w:id="184" w:author="Christopher Swan" w:date="2024-02-21T10:10:00Z">
        <w:r w:rsidRPr="0036519A">
          <w:rPr>
            <w:rFonts w:ascii="Times New Roman" w:hAnsi="Times New Roman" w:cs="Times New Roman"/>
            <w:sz w:val="24"/>
            <w:szCs w:val="24"/>
          </w:rPr>
          <w:delText>.…</w:delText>
        </w:r>
      </w:del>
      <w:ins w:id="185" w:author="Christopher Swan" w:date="2024-02-21T10:10:00Z">
        <w:r w:rsidR="00E501A7">
          <w:rPr>
            <w:rFonts w:ascii="Times New Roman" w:hAnsi="Times New Roman" w:cs="Times New Roman"/>
            <w:sz w:val="24"/>
            <w:szCs w:val="24"/>
          </w:rPr>
          <w:t>.</w:t>
        </w:r>
      </w:ins>
    </w:p>
    <w:p w14:paraId="6B3A448A" w14:textId="77777777" w:rsidR="00AE610F" w:rsidRDefault="00AE610F">
      <w:pPr>
        <w:rPr>
          <w:rFonts w:ascii="Times New Roman" w:hAnsi="Times New Roman" w:cs="Times New Roman"/>
          <w:sz w:val="24"/>
          <w:szCs w:val="24"/>
        </w:rPr>
      </w:pPr>
    </w:p>
    <w:p w14:paraId="4FB70ACA" w14:textId="385D38E4" w:rsidR="00970BD9" w:rsidRPr="00AE610F" w:rsidRDefault="00000000">
      <w:pPr>
        <w:rPr>
          <w:rFonts w:ascii="Times New Roman" w:hAnsi="Times New Roman" w:cs="Times New Roman"/>
          <w:sz w:val="24"/>
          <w:szCs w:val="24"/>
        </w:rPr>
      </w:pPr>
      <w:r w:rsidRPr="0036519A">
        <w:rPr>
          <w:rFonts w:ascii="Times New Roman" w:hAnsi="Times New Roman" w:cs="Times New Roman"/>
          <w:sz w:val="24"/>
          <w:szCs w:val="24"/>
        </w:rPr>
        <w:t>Urban places are exhibiting rapid expansion</w:t>
      </w:r>
      <w:del w:id="186" w:author="Christopher Swan" w:date="2024-02-21T10:10:00Z">
        <w:r w:rsidRPr="0036519A">
          <w:rPr>
            <w:rFonts w:ascii="Times New Roman" w:hAnsi="Times New Roman" w:cs="Times New Roman"/>
            <w:sz w:val="24"/>
            <w:szCs w:val="24"/>
          </w:rPr>
          <w:delText>,</w:delText>
        </w:r>
      </w:del>
      <w:r w:rsidRPr="0036519A">
        <w:rPr>
          <w:rFonts w:ascii="Times New Roman" w:hAnsi="Times New Roman" w:cs="Times New Roman"/>
          <w:sz w:val="24"/>
          <w:szCs w:val="24"/>
        </w:rPr>
        <w:t xml:space="preserve"> yet harbor significant biodiversity, and this biodiversity is facilitated and modified by human activity. As such</w:t>
      </w:r>
      <w:ins w:id="187" w:author="Christopher Swan" w:date="2024-02-21T10:10:00Z">
        <w:r w:rsidR="00E501A7">
          <w:rPr>
            <w:rFonts w:ascii="Times New Roman" w:hAnsi="Times New Roman" w:cs="Times New Roman"/>
            <w:sz w:val="24"/>
            <w:szCs w:val="24"/>
          </w:rPr>
          <w:t>,</w:t>
        </w:r>
      </w:ins>
      <w:r w:rsidRPr="0036519A">
        <w:rPr>
          <w:rFonts w:ascii="Times New Roman" w:hAnsi="Times New Roman" w:cs="Times New Roman"/>
          <w:sz w:val="24"/>
          <w:szCs w:val="24"/>
        </w:rPr>
        <w:t xml:space="preserve"> species coexistence needs to be understood in this context, with the realization that unconventional mechanisms might be driving patterns of </w:t>
      </w:r>
      <w:del w:id="188" w:author="Christopher Swan" w:date="2024-02-21T10:10:00Z">
        <w:r w:rsidRPr="0036519A">
          <w:rPr>
            <w:rFonts w:ascii="Times New Roman" w:hAnsi="Times New Roman" w:cs="Times New Roman"/>
            <w:sz w:val="24"/>
            <w:szCs w:val="24"/>
          </w:rPr>
          <w:delText>alpha</w:delText>
        </w:r>
      </w:del>
      <w:ins w:id="189" w:author="Christopher Swan" w:date="2024-02-21T10:10:00Z">
        <w:r w:rsidR="00E501A7">
          <w:rPr>
            <w:rFonts w:ascii="Times New Roman" w:hAnsi="Times New Roman" w:cs="Times New Roman"/>
            <w:sz w:val="24"/>
            <w:szCs w:val="24"/>
            <w:lang w:val="el-GR"/>
          </w:rPr>
          <w:t>α</w:t>
        </w:r>
        <w:r w:rsidR="00E501A7">
          <w:rPr>
            <w:rFonts w:ascii="Times New Roman" w:hAnsi="Times New Roman" w:cs="Times New Roman"/>
            <w:sz w:val="24"/>
            <w:szCs w:val="24"/>
            <w:lang w:val="en-US"/>
          </w:rPr>
          <w:t>-</w:t>
        </w:r>
      </w:ins>
      <w:r w:rsidRPr="0036519A">
        <w:rPr>
          <w:rFonts w:ascii="Times New Roman" w:hAnsi="Times New Roman" w:cs="Times New Roman"/>
          <w:sz w:val="24"/>
          <w:szCs w:val="24"/>
        </w:rPr>
        <w:t xml:space="preserve"> and </w:t>
      </w:r>
      <w:del w:id="190" w:author="Christopher Swan" w:date="2024-02-21T10:10:00Z">
        <w:r w:rsidRPr="0036519A">
          <w:rPr>
            <w:rFonts w:ascii="Times New Roman" w:hAnsi="Times New Roman" w:cs="Times New Roman"/>
            <w:sz w:val="24"/>
            <w:szCs w:val="24"/>
          </w:rPr>
          <w:delText xml:space="preserve">beta </w:delText>
        </w:r>
      </w:del>
      <w:ins w:id="191" w:author="Christopher Swan" w:date="2024-02-21T10:10:00Z">
        <w:r w:rsidR="00E501A7">
          <w:rPr>
            <w:rFonts w:ascii="Times New Roman" w:hAnsi="Times New Roman" w:cs="Times New Roman"/>
            <w:sz w:val="24"/>
            <w:szCs w:val="24"/>
            <w:lang w:val="el-GR"/>
          </w:rPr>
          <w:t>β</w:t>
        </w:r>
        <w:r w:rsidR="00E501A7">
          <w:rPr>
            <w:rFonts w:ascii="Times New Roman" w:hAnsi="Times New Roman" w:cs="Times New Roman"/>
            <w:sz w:val="24"/>
            <w:szCs w:val="24"/>
            <w:lang w:val="en-US"/>
          </w:rPr>
          <w:t>-</w:t>
        </w:r>
      </w:ins>
      <w:r w:rsidRPr="0036519A">
        <w:rPr>
          <w:rFonts w:ascii="Times New Roman" w:hAnsi="Times New Roman" w:cs="Times New Roman"/>
          <w:sz w:val="24"/>
          <w:szCs w:val="24"/>
        </w:rPr>
        <w:t>diversity among some land use types.</w:t>
      </w:r>
      <w:r w:rsidR="00AE610F">
        <w:rPr>
          <w:rFonts w:ascii="Times New Roman" w:hAnsi="Times New Roman" w:cs="Times New Roman"/>
          <w:sz w:val="24"/>
          <w:szCs w:val="24"/>
        </w:rPr>
        <w:t xml:space="preserve"> </w:t>
      </w:r>
      <w:r w:rsidRPr="0036519A">
        <w:rPr>
          <w:rFonts w:ascii="Times New Roman" w:hAnsi="Times New Roman" w:cs="Times New Roman"/>
          <w:sz w:val="24"/>
          <w:szCs w:val="24"/>
        </w:rPr>
        <w:t>Here, we demonstrate with an extensive dataset one way</w:t>
      </w:r>
      <w:del w:id="192" w:author="Christopher Swan" w:date="2024-02-21T10:10:00Z">
        <w:r w:rsidRPr="0036519A">
          <w:rPr>
            <w:rFonts w:ascii="Times New Roman" w:hAnsi="Times New Roman" w:cs="Times New Roman"/>
            <w:sz w:val="24"/>
            <w:szCs w:val="24"/>
          </w:rPr>
          <w:delText xml:space="preserve"> that</w:delText>
        </w:r>
      </w:del>
      <w:r w:rsidRPr="0036519A">
        <w:rPr>
          <w:rFonts w:ascii="Times New Roman" w:hAnsi="Times New Roman" w:cs="Times New Roman"/>
          <w:sz w:val="24"/>
          <w:szCs w:val="24"/>
        </w:rPr>
        <w:t xml:space="preserve"> such diversities can unfold and, perhaps, </w:t>
      </w:r>
      <w:r w:rsidRPr="0036519A">
        <w:rPr>
          <w:rFonts w:ascii="Times New Roman" w:hAnsi="Times New Roman" w:cs="Times New Roman"/>
          <w:sz w:val="24"/>
          <w:szCs w:val="24"/>
        </w:rPr>
        <w:lastRenderedPageBreak/>
        <w:t xml:space="preserve">explain differential patterns in ecosystem services. As expected, human decision-making at small spatial scales appears to drive higher </w:t>
      </w:r>
      <w:del w:id="193" w:author="Christopher Swan" w:date="2024-02-21T10:10:00Z">
        <w:r w:rsidRPr="0036519A">
          <w:rPr>
            <w:rFonts w:ascii="Times New Roman" w:hAnsi="Times New Roman" w:cs="Times New Roman"/>
            <w:sz w:val="24"/>
            <w:szCs w:val="24"/>
          </w:rPr>
          <w:delText xml:space="preserve">beta </w:delText>
        </w:r>
      </w:del>
      <w:ins w:id="194" w:author="Christopher Swan" w:date="2024-02-21T10:10:00Z">
        <w:r w:rsidR="00E501A7">
          <w:rPr>
            <w:rFonts w:ascii="Times New Roman" w:hAnsi="Times New Roman" w:cs="Times New Roman"/>
            <w:sz w:val="24"/>
            <w:szCs w:val="24"/>
            <w:lang w:val="el-GR"/>
          </w:rPr>
          <w:t>β</w:t>
        </w:r>
        <w:r w:rsidR="00E501A7">
          <w:rPr>
            <w:rFonts w:ascii="Times New Roman" w:hAnsi="Times New Roman" w:cs="Times New Roman"/>
            <w:sz w:val="24"/>
            <w:szCs w:val="24"/>
            <w:lang w:val="en-US"/>
          </w:rPr>
          <w:t>-</w:t>
        </w:r>
      </w:ins>
      <w:r w:rsidRPr="0036519A">
        <w:rPr>
          <w:rFonts w:ascii="Times New Roman" w:hAnsi="Times New Roman" w:cs="Times New Roman"/>
          <w:sz w:val="24"/>
          <w:szCs w:val="24"/>
        </w:rPr>
        <w:t>diversity for sessile species, here trees.</w:t>
      </w:r>
    </w:p>
    <w:p w14:paraId="3C25C9B0" w14:textId="77777777" w:rsidR="00970BD9" w:rsidRPr="0036519A" w:rsidRDefault="00970BD9">
      <w:pPr>
        <w:rPr>
          <w:rFonts w:ascii="Times New Roman" w:hAnsi="Times New Roman" w:cs="Times New Roman"/>
          <w:sz w:val="24"/>
          <w:szCs w:val="24"/>
        </w:rPr>
      </w:pPr>
    </w:p>
    <w:p w14:paraId="10B74AC5" w14:textId="77777777" w:rsidR="00970BD9" w:rsidRPr="0036519A" w:rsidRDefault="00970BD9">
      <w:pPr>
        <w:ind w:left="720"/>
        <w:rPr>
          <w:rFonts w:ascii="Times New Roman" w:hAnsi="Times New Roman" w:cs="Times New Roman"/>
          <w:sz w:val="24"/>
          <w:szCs w:val="24"/>
        </w:rPr>
      </w:pPr>
    </w:p>
    <w:p w14:paraId="62BC1545" w14:textId="77777777" w:rsidR="00970BD9" w:rsidRPr="0036519A" w:rsidRDefault="00970BD9">
      <w:pPr>
        <w:rPr>
          <w:rFonts w:ascii="Times New Roman" w:hAnsi="Times New Roman" w:cs="Times New Roman"/>
          <w:sz w:val="24"/>
          <w:szCs w:val="24"/>
        </w:rPr>
      </w:pPr>
    </w:p>
    <w:p w14:paraId="6488F0A0" w14:textId="77777777" w:rsidR="00970BD9" w:rsidRPr="0036519A" w:rsidRDefault="00970BD9">
      <w:pPr>
        <w:rPr>
          <w:rFonts w:ascii="Times New Roman" w:hAnsi="Times New Roman" w:cs="Times New Roman"/>
          <w:sz w:val="24"/>
          <w:szCs w:val="24"/>
        </w:rPr>
        <w:sectPr w:rsidR="00970BD9" w:rsidRPr="0036519A" w:rsidSect="00783143">
          <w:pgSz w:w="12240" w:h="15840"/>
          <w:pgMar w:top="1440" w:right="1440" w:bottom="1440" w:left="1440" w:header="720" w:footer="720" w:gutter="0"/>
          <w:lnNumType w:countBy="1" w:restart="continuous"/>
          <w:pgNumType w:start="1"/>
          <w:cols w:space="720"/>
          <w:docGrid w:linePitch="299"/>
        </w:sectPr>
      </w:pPr>
    </w:p>
    <w:p w14:paraId="74840DED" w14:textId="77777777" w:rsidR="00970BD9" w:rsidRPr="00AE610F" w:rsidRDefault="00000000">
      <w:pPr>
        <w:rPr>
          <w:rFonts w:ascii="Times New Roman" w:hAnsi="Times New Roman" w:cs="Times New Roman"/>
          <w:b/>
          <w:bCs/>
          <w:sz w:val="24"/>
          <w:szCs w:val="24"/>
        </w:rPr>
      </w:pPr>
      <w:r w:rsidRPr="00AE610F">
        <w:rPr>
          <w:rFonts w:ascii="Times New Roman" w:hAnsi="Times New Roman" w:cs="Times New Roman"/>
          <w:b/>
          <w:bCs/>
          <w:sz w:val="24"/>
          <w:szCs w:val="24"/>
        </w:rPr>
        <w:lastRenderedPageBreak/>
        <w:t>Figures</w:t>
      </w:r>
    </w:p>
    <w:p w14:paraId="09173B35" w14:textId="77777777" w:rsidR="00970BD9" w:rsidRPr="0036519A" w:rsidRDefault="00970BD9">
      <w:pPr>
        <w:rPr>
          <w:rFonts w:ascii="Times New Roman" w:hAnsi="Times New Roman" w:cs="Times New Roman"/>
          <w:sz w:val="24"/>
          <w:szCs w:val="24"/>
        </w:rPr>
      </w:pPr>
    </w:p>
    <w:p w14:paraId="5B470857"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noProof/>
          <w:sz w:val="24"/>
          <w:szCs w:val="24"/>
        </w:rPr>
        <w:drawing>
          <wp:inline distT="114300" distB="114300" distL="114300" distR="114300" wp14:anchorId="0E400635" wp14:editId="493AC6BE">
            <wp:extent cx="5943600" cy="547370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943600" cy="5473700"/>
                    </a:xfrm>
                    <a:prstGeom prst="rect">
                      <a:avLst/>
                    </a:prstGeom>
                    <a:ln/>
                  </pic:spPr>
                </pic:pic>
              </a:graphicData>
            </a:graphic>
          </wp:inline>
        </w:drawing>
      </w:r>
    </w:p>
    <w:p w14:paraId="4F17D243"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b/>
          <w:sz w:val="24"/>
          <w:szCs w:val="24"/>
        </w:rPr>
        <w:t>Figure 1</w:t>
      </w:r>
      <w:r w:rsidRPr="0036519A">
        <w:rPr>
          <w:rFonts w:ascii="Times New Roman" w:hAnsi="Times New Roman" w:cs="Times New Roman"/>
          <w:sz w:val="24"/>
          <w:szCs w:val="24"/>
        </w:rPr>
        <w:t>. A map of the four cities, San Antonio, Texas (top left), Houston, Texas (top right), Austin, Texas (bottom left), and Portland, Oregon (bottom right). The blue points represent FIA sites we classified as ‘other</w:t>
      </w:r>
      <w:proofErr w:type="gramStart"/>
      <w:r w:rsidRPr="0036519A">
        <w:rPr>
          <w:rFonts w:ascii="Times New Roman" w:hAnsi="Times New Roman" w:cs="Times New Roman"/>
          <w:sz w:val="24"/>
          <w:szCs w:val="24"/>
        </w:rPr>
        <w:t>’</w:t>
      </w:r>
      <w:proofErr w:type="gramEnd"/>
      <w:r w:rsidRPr="0036519A">
        <w:rPr>
          <w:rFonts w:ascii="Times New Roman" w:hAnsi="Times New Roman" w:cs="Times New Roman"/>
          <w:sz w:val="24"/>
          <w:szCs w:val="24"/>
        </w:rPr>
        <w:t xml:space="preserve"> and the green points represent FIA sites classified as forest.</w:t>
      </w:r>
    </w:p>
    <w:p w14:paraId="5FEA3A51" w14:textId="77777777" w:rsidR="00970BD9" w:rsidRPr="0036519A" w:rsidRDefault="00970BD9">
      <w:pPr>
        <w:rPr>
          <w:rFonts w:ascii="Times New Roman" w:hAnsi="Times New Roman" w:cs="Times New Roman"/>
          <w:sz w:val="24"/>
          <w:szCs w:val="24"/>
        </w:rPr>
      </w:pPr>
    </w:p>
    <w:p w14:paraId="37CC176F"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sz w:val="24"/>
          <w:szCs w:val="24"/>
        </w:rPr>
        <w:br w:type="page"/>
      </w:r>
    </w:p>
    <w:p w14:paraId="2BABC748" w14:textId="77777777" w:rsidR="00970BD9" w:rsidRPr="0036519A" w:rsidRDefault="00000000">
      <w:pPr>
        <w:rPr>
          <w:rFonts w:ascii="Times New Roman" w:hAnsi="Times New Roman" w:cs="Times New Roman"/>
          <w:b/>
          <w:sz w:val="24"/>
          <w:szCs w:val="24"/>
        </w:rPr>
      </w:pPr>
      <w:r w:rsidRPr="0036519A">
        <w:rPr>
          <w:rFonts w:ascii="Times New Roman" w:hAnsi="Times New Roman" w:cs="Times New Roman"/>
          <w:b/>
          <w:noProof/>
          <w:sz w:val="24"/>
          <w:szCs w:val="24"/>
        </w:rPr>
        <w:lastRenderedPageBreak/>
        <w:drawing>
          <wp:inline distT="114300" distB="114300" distL="114300" distR="114300" wp14:anchorId="6EE7364C" wp14:editId="371AE231">
            <wp:extent cx="5943600" cy="444500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5943600" cy="4445000"/>
                    </a:xfrm>
                    <a:prstGeom prst="rect">
                      <a:avLst/>
                    </a:prstGeom>
                    <a:ln/>
                  </pic:spPr>
                </pic:pic>
              </a:graphicData>
            </a:graphic>
          </wp:inline>
        </w:drawing>
      </w:r>
    </w:p>
    <w:p w14:paraId="7808D358" w14:textId="77777777" w:rsidR="00970BD9" w:rsidRPr="0036519A" w:rsidRDefault="00970BD9">
      <w:pPr>
        <w:rPr>
          <w:rFonts w:ascii="Times New Roman" w:hAnsi="Times New Roman" w:cs="Times New Roman"/>
          <w:b/>
          <w:sz w:val="24"/>
          <w:szCs w:val="24"/>
        </w:rPr>
      </w:pPr>
    </w:p>
    <w:p w14:paraId="05A0CE09"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b/>
          <w:sz w:val="24"/>
          <w:szCs w:val="24"/>
        </w:rPr>
        <w:t>Figure 2</w:t>
      </w:r>
      <w:r w:rsidRPr="0036519A">
        <w:rPr>
          <w:rFonts w:ascii="Times New Roman" w:hAnsi="Times New Roman" w:cs="Times New Roman"/>
          <w:sz w:val="24"/>
          <w:szCs w:val="24"/>
        </w:rPr>
        <w:t>. The total overall species sampled in forest, compared with other land use types, for the four cities in our analysis.</w:t>
      </w:r>
    </w:p>
    <w:p w14:paraId="050CD483" w14:textId="77777777" w:rsidR="00970BD9" w:rsidRPr="0036519A" w:rsidRDefault="00970BD9">
      <w:pPr>
        <w:rPr>
          <w:rFonts w:ascii="Times New Roman" w:hAnsi="Times New Roman" w:cs="Times New Roman"/>
          <w:sz w:val="24"/>
          <w:szCs w:val="24"/>
        </w:rPr>
      </w:pPr>
    </w:p>
    <w:p w14:paraId="584163A1"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sz w:val="24"/>
          <w:szCs w:val="24"/>
        </w:rPr>
        <w:br w:type="page"/>
      </w:r>
    </w:p>
    <w:p w14:paraId="5F98009C"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noProof/>
          <w:sz w:val="24"/>
          <w:szCs w:val="24"/>
        </w:rPr>
        <w:lastRenderedPageBreak/>
        <w:drawing>
          <wp:inline distT="114300" distB="114300" distL="114300" distR="114300" wp14:anchorId="1D6450E3" wp14:editId="2C7FDB33">
            <wp:extent cx="5943600" cy="41021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5943600" cy="4102100"/>
                    </a:xfrm>
                    <a:prstGeom prst="rect">
                      <a:avLst/>
                    </a:prstGeom>
                    <a:ln/>
                  </pic:spPr>
                </pic:pic>
              </a:graphicData>
            </a:graphic>
          </wp:inline>
        </w:drawing>
      </w:r>
    </w:p>
    <w:p w14:paraId="655C5ACE"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b/>
          <w:sz w:val="24"/>
          <w:szCs w:val="24"/>
        </w:rPr>
        <w:t>Figure 3</w:t>
      </w:r>
      <w:r w:rsidRPr="0036519A">
        <w:rPr>
          <w:rFonts w:ascii="Times New Roman" w:hAnsi="Times New Roman" w:cs="Times New Roman"/>
          <w:sz w:val="24"/>
          <w:szCs w:val="24"/>
        </w:rPr>
        <w:t>. The results of our analysis for alpha diversity, showing the increase in abundance of trees compared with other land use types, the XXXXXXXX.</w:t>
      </w:r>
    </w:p>
    <w:p w14:paraId="23146D86" w14:textId="77777777" w:rsidR="00970BD9" w:rsidRPr="0036519A" w:rsidRDefault="00970BD9">
      <w:pPr>
        <w:rPr>
          <w:rFonts w:ascii="Times New Roman" w:hAnsi="Times New Roman" w:cs="Times New Roman"/>
          <w:sz w:val="24"/>
          <w:szCs w:val="24"/>
        </w:rPr>
      </w:pPr>
    </w:p>
    <w:p w14:paraId="61BA7B9A"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sz w:val="24"/>
          <w:szCs w:val="24"/>
        </w:rPr>
        <w:br w:type="page"/>
      </w:r>
    </w:p>
    <w:p w14:paraId="4A24BF8D"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noProof/>
          <w:sz w:val="24"/>
          <w:szCs w:val="24"/>
        </w:rPr>
        <w:lastRenderedPageBreak/>
        <w:drawing>
          <wp:inline distT="114300" distB="114300" distL="114300" distR="114300" wp14:anchorId="4008F8FC" wp14:editId="3344C3FF">
            <wp:extent cx="5943600" cy="4457700"/>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5943600" cy="4457700"/>
                    </a:xfrm>
                    <a:prstGeom prst="rect">
                      <a:avLst/>
                    </a:prstGeom>
                    <a:ln/>
                  </pic:spPr>
                </pic:pic>
              </a:graphicData>
            </a:graphic>
          </wp:inline>
        </w:drawing>
      </w:r>
    </w:p>
    <w:p w14:paraId="7ED560AE"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b/>
          <w:sz w:val="24"/>
          <w:szCs w:val="24"/>
        </w:rPr>
        <w:t>Figure 4</w:t>
      </w:r>
      <w:r w:rsidRPr="0036519A">
        <w:rPr>
          <w:rFonts w:ascii="Times New Roman" w:hAnsi="Times New Roman" w:cs="Times New Roman"/>
          <w:sz w:val="24"/>
          <w:szCs w:val="24"/>
        </w:rPr>
        <w:t>. The results of our analysis for beta diversity, for species richness (top row), rarified species richness (middle row), and probability of interspecific encounter rate (bottom row).</w:t>
      </w:r>
    </w:p>
    <w:p w14:paraId="5AEAF8F5" w14:textId="77777777" w:rsidR="00970BD9" w:rsidRPr="0036519A" w:rsidRDefault="00970BD9">
      <w:pPr>
        <w:rPr>
          <w:rFonts w:ascii="Times New Roman" w:hAnsi="Times New Roman" w:cs="Times New Roman"/>
          <w:sz w:val="24"/>
          <w:szCs w:val="24"/>
        </w:rPr>
      </w:pPr>
    </w:p>
    <w:p w14:paraId="035DB1B0"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sz w:val="24"/>
          <w:szCs w:val="24"/>
        </w:rPr>
        <w:br w:type="page"/>
      </w:r>
    </w:p>
    <w:p w14:paraId="3C7668E1"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noProof/>
          <w:sz w:val="24"/>
          <w:szCs w:val="24"/>
        </w:rPr>
        <w:lastRenderedPageBreak/>
        <w:drawing>
          <wp:inline distT="114300" distB="114300" distL="114300" distR="114300" wp14:anchorId="701FEF6A" wp14:editId="1430B749">
            <wp:extent cx="5943600" cy="3873500"/>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5943600" cy="3873500"/>
                    </a:xfrm>
                    <a:prstGeom prst="rect">
                      <a:avLst/>
                    </a:prstGeom>
                    <a:ln/>
                  </pic:spPr>
                </pic:pic>
              </a:graphicData>
            </a:graphic>
          </wp:inline>
        </w:drawing>
      </w:r>
    </w:p>
    <w:p w14:paraId="25A26591"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b/>
          <w:sz w:val="24"/>
          <w:szCs w:val="24"/>
        </w:rPr>
        <w:t>Figure 5</w:t>
      </w:r>
      <w:r w:rsidRPr="0036519A">
        <w:rPr>
          <w:rFonts w:ascii="Times New Roman" w:hAnsi="Times New Roman" w:cs="Times New Roman"/>
          <w:sz w:val="24"/>
          <w:szCs w:val="24"/>
        </w:rPr>
        <w:t>. The resampled biomass (top row) and carbon (bottom row) for each city, showing that both biomass and carbon are greater in forests than other land uses.</w:t>
      </w:r>
    </w:p>
    <w:p w14:paraId="621F3FBE" w14:textId="77777777" w:rsidR="00970BD9" w:rsidRPr="0036519A" w:rsidRDefault="00970BD9">
      <w:pPr>
        <w:rPr>
          <w:rFonts w:ascii="Times New Roman" w:hAnsi="Times New Roman" w:cs="Times New Roman"/>
          <w:sz w:val="24"/>
          <w:szCs w:val="24"/>
        </w:rPr>
      </w:pPr>
    </w:p>
    <w:p w14:paraId="63DD5495" w14:textId="77777777" w:rsidR="00970BD9" w:rsidRPr="0036519A" w:rsidRDefault="00970BD9">
      <w:pPr>
        <w:rPr>
          <w:rFonts w:ascii="Times New Roman" w:hAnsi="Times New Roman" w:cs="Times New Roman"/>
          <w:sz w:val="24"/>
          <w:szCs w:val="24"/>
        </w:rPr>
      </w:pPr>
    </w:p>
    <w:p w14:paraId="3D02BBEF" w14:textId="77777777" w:rsidR="00970BD9" w:rsidRPr="0036519A" w:rsidRDefault="00970BD9">
      <w:pPr>
        <w:rPr>
          <w:rFonts w:ascii="Times New Roman" w:hAnsi="Times New Roman" w:cs="Times New Roman"/>
          <w:sz w:val="24"/>
          <w:szCs w:val="24"/>
        </w:rPr>
        <w:sectPr w:rsidR="00970BD9" w:rsidRPr="0036519A" w:rsidSect="00783143">
          <w:pgSz w:w="12240" w:h="15840"/>
          <w:pgMar w:top="1440" w:right="1440" w:bottom="1440" w:left="1440" w:header="720" w:footer="720" w:gutter="0"/>
          <w:cols w:space="720"/>
        </w:sectPr>
      </w:pPr>
    </w:p>
    <w:p w14:paraId="2CF09791" w14:textId="77777777" w:rsidR="00970BD9" w:rsidRPr="00AE610F" w:rsidRDefault="00000000">
      <w:pPr>
        <w:rPr>
          <w:rFonts w:ascii="Times New Roman" w:hAnsi="Times New Roman" w:cs="Times New Roman"/>
          <w:b/>
          <w:bCs/>
          <w:sz w:val="24"/>
          <w:szCs w:val="24"/>
        </w:rPr>
      </w:pPr>
      <w:r w:rsidRPr="00AE610F">
        <w:rPr>
          <w:rFonts w:ascii="Times New Roman" w:hAnsi="Times New Roman" w:cs="Times New Roman"/>
          <w:b/>
          <w:bCs/>
          <w:sz w:val="24"/>
          <w:szCs w:val="24"/>
        </w:rPr>
        <w:lastRenderedPageBreak/>
        <w:t>Tables</w:t>
      </w:r>
    </w:p>
    <w:p w14:paraId="24F3640E" w14:textId="77777777" w:rsidR="00970BD9" w:rsidRPr="0036519A" w:rsidRDefault="00970BD9">
      <w:pPr>
        <w:rPr>
          <w:rFonts w:ascii="Times New Roman" w:hAnsi="Times New Roman" w:cs="Times New Roman"/>
          <w:sz w:val="24"/>
          <w:szCs w:val="24"/>
        </w:rPr>
      </w:pPr>
    </w:p>
    <w:p w14:paraId="2852206A"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b/>
          <w:sz w:val="24"/>
          <w:szCs w:val="24"/>
        </w:rPr>
        <w:t>Table 1</w:t>
      </w:r>
      <w:r w:rsidRPr="0036519A">
        <w:rPr>
          <w:rFonts w:ascii="Times New Roman" w:hAnsi="Times New Roman" w:cs="Times New Roman"/>
          <w:sz w:val="24"/>
          <w:szCs w:val="24"/>
        </w:rPr>
        <w:t>. A summary of the number of sites, and total species richness, included from each of the four cities included in our analysis.</w:t>
      </w:r>
    </w:p>
    <w:p w14:paraId="71B2463E"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noProof/>
          <w:sz w:val="24"/>
          <w:szCs w:val="24"/>
        </w:rPr>
        <w:drawing>
          <wp:inline distT="114300" distB="114300" distL="114300" distR="114300" wp14:anchorId="2BF43613" wp14:editId="52CB467A">
            <wp:extent cx="4324350" cy="1619250"/>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4324350" cy="1619250"/>
                    </a:xfrm>
                    <a:prstGeom prst="rect">
                      <a:avLst/>
                    </a:prstGeom>
                    <a:ln/>
                  </pic:spPr>
                </pic:pic>
              </a:graphicData>
            </a:graphic>
          </wp:inline>
        </w:drawing>
      </w:r>
    </w:p>
    <w:p w14:paraId="5F3D9A27" w14:textId="77777777" w:rsidR="00970BD9" w:rsidRPr="0036519A" w:rsidRDefault="00970BD9">
      <w:pPr>
        <w:rPr>
          <w:rFonts w:ascii="Times New Roman" w:hAnsi="Times New Roman" w:cs="Times New Roman"/>
          <w:sz w:val="24"/>
          <w:szCs w:val="24"/>
        </w:rPr>
      </w:pPr>
    </w:p>
    <w:p w14:paraId="594FBE15" w14:textId="77777777" w:rsidR="00970BD9" w:rsidRPr="0036519A" w:rsidRDefault="00970BD9">
      <w:pPr>
        <w:rPr>
          <w:rFonts w:ascii="Times New Roman" w:hAnsi="Times New Roman" w:cs="Times New Roman"/>
          <w:sz w:val="24"/>
          <w:szCs w:val="24"/>
        </w:rPr>
      </w:pPr>
    </w:p>
    <w:p w14:paraId="633C0564"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b/>
          <w:sz w:val="24"/>
          <w:szCs w:val="24"/>
        </w:rPr>
        <w:t>Table 2</w:t>
      </w:r>
      <w:r w:rsidRPr="0036519A">
        <w:rPr>
          <w:rFonts w:ascii="Times New Roman" w:hAnsi="Times New Roman" w:cs="Times New Roman"/>
          <w:sz w:val="24"/>
          <w:szCs w:val="24"/>
        </w:rPr>
        <w:t>. Model results for three models, one for each diversity response variable.</w:t>
      </w:r>
    </w:p>
    <w:p w14:paraId="10A7BE66"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noProof/>
          <w:sz w:val="24"/>
          <w:szCs w:val="24"/>
        </w:rPr>
        <w:drawing>
          <wp:inline distT="114300" distB="114300" distL="114300" distR="114300" wp14:anchorId="5B5B8C69" wp14:editId="62268D08">
            <wp:extent cx="5943600" cy="647700"/>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5943600" cy="647700"/>
                    </a:xfrm>
                    <a:prstGeom prst="rect">
                      <a:avLst/>
                    </a:prstGeom>
                    <a:ln/>
                  </pic:spPr>
                </pic:pic>
              </a:graphicData>
            </a:graphic>
          </wp:inline>
        </w:drawing>
      </w:r>
    </w:p>
    <w:sectPr w:rsidR="00970BD9" w:rsidRPr="0036519A">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Callaghan, Corey T." w:date="2024-01-23T14:54:00Z" w:initials="CC">
    <w:p w14:paraId="67EB59B4" w14:textId="77777777" w:rsidR="00B509ED" w:rsidRDefault="00B509ED" w:rsidP="00F81137">
      <w:pPr>
        <w:pStyle w:val="CommentText"/>
      </w:pPr>
      <w:r>
        <w:rPr>
          <w:rStyle w:val="CommentReference"/>
        </w:rPr>
        <w:annotationRef/>
      </w:r>
      <w:r>
        <w:t>Need to discuss authorship order still.</w:t>
      </w:r>
    </w:p>
  </w:comment>
  <w:comment w:id="83" w:author="Callaghan, Corey T." w:date="2024-01-23T15:28:00Z" w:initials="CC">
    <w:p w14:paraId="7A4C774E" w14:textId="77777777" w:rsidR="00756C3F" w:rsidRDefault="00756C3F" w:rsidP="00AF1399">
      <w:pPr>
        <w:pStyle w:val="CommentText"/>
      </w:pPr>
      <w:r>
        <w:rPr>
          <w:rStyle w:val="CommentReference"/>
        </w:rPr>
        <w:annotationRef/>
      </w:r>
      <w:r>
        <w:t>Jon mentioned maybe a ref to Fangliang He's work?</w:t>
      </w:r>
    </w:p>
  </w:comment>
  <w:comment w:id="96" w:author="Callaghan, Corey T." w:date="2024-01-23T14:52:00Z" w:initials="CC">
    <w:p w14:paraId="76A1AF4E" w14:textId="77777777" w:rsidR="00AE610F" w:rsidRDefault="00AE610F" w:rsidP="00957B23">
      <w:pPr>
        <w:pStyle w:val="CommentText"/>
      </w:pPr>
      <w:r>
        <w:rPr>
          <w:rStyle w:val="CommentReference"/>
        </w:rPr>
        <w:annotationRef/>
      </w:r>
      <w:r>
        <w:t>True Chris?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7EB59B4" w15:done="0"/>
  <w15:commentEx w15:paraId="7A4C774E" w15:done="0"/>
  <w15:commentEx w15:paraId="76A1AF4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061300AA" w16cex:dateUtc="2024-01-23T19:54:00Z"/>
  <w16cex:commentExtensible w16cex:durableId="072AF2B4" w16cex:dateUtc="2024-01-23T20:28:00Z"/>
  <w16cex:commentExtensible w16cex:durableId="3471FC1A" w16cex:dateUtc="2024-01-23T19: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7EB59B4" w16cid:durableId="061300AA"/>
  <w16cid:commentId w16cid:paraId="7A4C774E" w16cid:durableId="072AF2B4"/>
  <w16cid:commentId w16cid:paraId="76A1AF4E" w16cid:durableId="3471FC1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allaghan, Corey T.">
    <w15:presenceInfo w15:providerId="AD" w15:userId="S::c.callaghan@ufl.edu::310e31a0-b7a8-4195-bc8e-d8d2048710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0BD9"/>
    <w:rsid w:val="00001A88"/>
    <w:rsid w:val="001221D8"/>
    <w:rsid w:val="00130DC1"/>
    <w:rsid w:val="002043E9"/>
    <w:rsid w:val="00213B17"/>
    <w:rsid w:val="00267067"/>
    <w:rsid w:val="002728CD"/>
    <w:rsid w:val="002B5EAD"/>
    <w:rsid w:val="002E3CD0"/>
    <w:rsid w:val="0036519A"/>
    <w:rsid w:val="006E73D5"/>
    <w:rsid w:val="00755860"/>
    <w:rsid w:val="00756C3F"/>
    <w:rsid w:val="007604F2"/>
    <w:rsid w:val="00783143"/>
    <w:rsid w:val="00825229"/>
    <w:rsid w:val="008C1ED1"/>
    <w:rsid w:val="008D783A"/>
    <w:rsid w:val="009439FE"/>
    <w:rsid w:val="00970BD9"/>
    <w:rsid w:val="00995C4F"/>
    <w:rsid w:val="00A77C64"/>
    <w:rsid w:val="00AB37EB"/>
    <w:rsid w:val="00AC6050"/>
    <w:rsid w:val="00AE610F"/>
    <w:rsid w:val="00B509ED"/>
    <w:rsid w:val="00B7358F"/>
    <w:rsid w:val="00BC015B"/>
    <w:rsid w:val="00BE571C"/>
    <w:rsid w:val="00C01AE8"/>
    <w:rsid w:val="00C111C3"/>
    <w:rsid w:val="00C9331F"/>
    <w:rsid w:val="00D14BE4"/>
    <w:rsid w:val="00DF48F6"/>
    <w:rsid w:val="00E40510"/>
    <w:rsid w:val="00E501A7"/>
    <w:rsid w:val="00EB3F1F"/>
    <w:rsid w:val="00F45D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8F9EF"/>
  <w15:docId w15:val="{8712E3A3-571F-4817-A8B6-94C111C72B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7C64"/>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character" w:styleId="LineNumber">
    <w:name w:val="line number"/>
    <w:basedOn w:val="DefaultParagraphFont"/>
    <w:uiPriority w:val="99"/>
    <w:unhideWhenUsed/>
    <w:rsid w:val="00A77C64"/>
    <w:rPr>
      <w:rFonts w:ascii="Times New Roman" w:hAnsi="Times New Roman"/>
      <w:sz w:val="24"/>
    </w:rPr>
  </w:style>
  <w:style w:type="character" w:styleId="Hyperlink">
    <w:name w:val="Hyperlink"/>
    <w:basedOn w:val="DefaultParagraphFont"/>
    <w:uiPriority w:val="99"/>
    <w:unhideWhenUsed/>
    <w:rsid w:val="00B7358F"/>
    <w:rPr>
      <w:color w:val="0000FF" w:themeColor="hyperlink"/>
      <w:u w:val="single"/>
    </w:rPr>
  </w:style>
  <w:style w:type="character" w:styleId="UnresolvedMention">
    <w:name w:val="Unresolved Mention"/>
    <w:basedOn w:val="DefaultParagraphFont"/>
    <w:uiPriority w:val="99"/>
    <w:semiHidden/>
    <w:unhideWhenUsed/>
    <w:rsid w:val="00B7358F"/>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AE610F"/>
    <w:rPr>
      <w:b/>
      <w:bCs/>
    </w:rPr>
  </w:style>
  <w:style w:type="character" w:customStyle="1" w:styleId="CommentSubjectChar">
    <w:name w:val="Comment Subject Char"/>
    <w:basedOn w:val="CommentTextChar"/>
    <w:link w:val="CommentSubject"/>
    <w:uiPriority w:val="99"/>
    <w:semiHidden/>
    <w:rsid w:val="00AE610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doi.org/10.1890/1540-9295(2007)5%5b80:SHIUER%5d2.0.CO;2" TargetMode="External"/><Relationship Id="rId13" Type="http://schemas.openxmlformats.org/officeDocument/2006/relationships/hyperlink" Target="https://www.sciencedirect.com/science/article/pii/S0006320705003563" TargetMode="External"/><Relationship Id="rId18" Type="http://schemas.openxmlformats.org/officeDocument/2006/relationships/hyperlink" Target="https://www.sciencedirect.com/science/article/pii/S0169204611003458" TargetMode="External"/><Relationship Id="rId26" Type="http://schemas.openxmlformats.org/officeDocument/2006/relationships/image" Target="media/image7.png"/><Relationship Id="rId3" Type="http://schemas.openxmlformats.org/officeDocument/2006/relationships/webSettings" Target="webSettings.xml"/><Relationship Id="rId21" Type="http://schemas.openxmlformats.org/officeDocument/2006/relationships/image" Target="media/image2.png"/><Relationship Id="rId7" Type="http://schemas.microsoft.com/office/2018/08/relationships/commentsExtensible" Target="commentsExtensible.xml"/><Relationship Id="rId12" Type="http://schemas.openxmlformats.org/officeDocument/2006/relationships/hyperlink" Target="https://ecologicalprocesses.springeropen.com/articles/10.1186/s13717-020-00266-1" TargetMode="External"/><Relationship Id="rId17" Type="http://schemas.openxmlformats.org/officeDocument/2006/relationships/hyperlink" Target="https://joss.theoj.org/papers/10.21105/joss.01686" TargetMode="External"/><Relationship Id="rId25" Type="http://schemas.openxmlformats.org/officeDocument/2006/relationships/image" Target="media/image6.png"/><Relationship Id="rId2" Type="http://schemas.openxmlformats.org/officeDocument/2006/relationships/settings" Target="settings.xml"/><Relationship Id="rId16" Type="http://schemas.openxmlformats.org/officeDocument/2006/relationships/hyperlink" Target="https://www.jstatsoft.org/article/view/v067i01" TargetMode="External"/><Relationship Id="rId20" Type="http://schemas.openxmlformats.org/officeDocument/2006/relationships/image" Target="media/image1.png"/><Relationship Id="rId29" Type="http://schemas.openxmlformats.org/officeDocument/2006/relationships/theme" Target="theme/theme1.xml"/><Relationship Id="rId1" Type="http://schemas.openxmlformats.org/officeDocument/2006/relationships/styles" Target="styles.xml"/><Relationship Id="rId6" Type="http://schemas.microsoft.com/office/2016/09/relationships/commentsIds" Target="commentsIds.xml"/><Relationship Id="rId11" Type="http://schemas.openxmlformats.org/officeDocument/2006/relationships/hyperlink" Target="https://www.sciencedirect.com/science/article/pii/S1146609X19302930" TargetMode="External"/><Relationship Id="rId24" Type="http://schemas.openxmlformats.org/officeDocument/2006/relationships/image" Target="media/image5.png"/><Relationship Id="rId5" Type="http://schemas.microsoft.com/office/2011/relationships/commentsExtended" Target="commentsExtended.xml"/><Relationship Id="rId15" Type="http://schemas.openxmlformats.org/officeDocument/2006/relationships/hyperlink" Target="https://www.jstatsoft.org/article/view/v082i13" TargetMode="External"/><Relationship Id="rId23" Type="http://schemas.openxmlformats.org/officeDocument/2006/relationships/image" Target="media/image4.png"/><Relationship Id="rId28" Type="http://schemas.microsoft.com/office/2011/relationships/people" Target="people.xml"/><Relationship Id="rId10" Type="http://schemas.openxmlformats.org/officeDocument/2006/relationships/hyperlink" Target="https://www.sciencedirect.com/science/article/pii/S1146609X19302930" TargetMode="External"/><Relationship Id="rId19" Type="http://schemas.openxmlformats.org/officeDocument/2006/relationships/hyperlink" Target="https://journals.sagepub.com/doi/full/10.1177/0013916510385542" TargetMode="External"/><Relationship Id="rId4" Type="http://schemas.openxmlformats.org/officeDocument/2006/relationships/comments" Target="comments.xml"/><Relationship Id="rId9" Type="http://schemas.openxmlformats.org/officeDocument/2006/relationships/hyperlink" Target="https://www.annualreviews.org/doi/abs/10.1146/annurev.ecolsys.34.011802.132419" TargetMode="External"/><Relationship Id="rId14" Type="http://schemas.openxmlformats.org/officeDocument/2006/relationships/hyperlink" Target="https://esajournals.onlinelibrary.wiley.com/doi/full/10.1002/eap.2703" TargetMode="External"/><Relationship Id="rId22" Type="http://schemas.openxmlformats.org/officeDocument/2006/relationships/image" Target="media/image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TotalTime>
  <Pages>16</Pages>
  <Words>3886</Words>
  <Characters>22151</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University of Florida - IFAS</Company>
  <LinksUpToDate>false</LinksUpToDate>
  <CharactersWithSpaces>25986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Callaghan, Corey T.</dc:creator>
  <cp:lastModifiedBy>Callaghan, Corey T.</cp:lastModifiedBy>
  <cp:revision>1</cp:revision>
  <dcterms:created xsi:type="dcterms:W3CDTF">2024-02-19T15:53:00Z</dcterms:created>
  <dcterms:modified xsi:type="dcterms:W3CDTF">2024-02-21T15:11:00Z</dcterms:modified>
</cp:coreProperties>
</file>